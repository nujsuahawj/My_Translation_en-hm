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734E88D" w14:textId="2A780719" w:rsidR="004713FE" w:rsidRPr="005E5D62" w:rsidRDefault="003901C1" w:rsidP="00705A57">
      <w:pPr>
        <w:spacing w:before="71" w:line="284" w:lineRule="exact"/>
        <w:ind w:left="508" w:right="508"/>
        <w:jc w:val="center"/>
        <w:rPr>
          <w:rFonts w:ascii="Garamond" w:hAnsi="Garamond"/>
          <w:sz w:val="32"/>
          <w:szCs w:val="32"/>
        </w:rPr>
      </w:pPr>
      <w:r w:rsidRPr="005E5D62">
        <w:rPr>
          <w:rFonts w:ascii="Garamond" w:hAnsi="Garamond"/>
          <w:color w:val="1B75BC"/>
          <w:w w:val="105"/>
          <w:sz w:val="32"/>
          <w:szCs w:val="32"/>
        </w:rPr>
        <w:t xml:space="preserve">Cov </w:t>
      </w:r>
      <w:r w:rsidR="00B25D69" w:rsidRPr="005E5D62">
        <w:rPr>
          <w:rFonts w:ascii="Garamond" w:hAnsi="Garamond"/>
          <w:color w:val="1B75BC"/>
          <w:w w:val="105"/>
          <w:sz w:val="32"/>
          <w:szCs w:val="32"/>
        </w:rPr>
        <w:t>Program</w:t>
      </w:r>
      <w:r w:rsidR="00314F57" w:rsidRPr="005E5D62">
        <w:rPr>
          <w:rFonts w:ascii="Garamond" w:hAnsi="Garamond"/>
          <w:color w:val="1B75BC"/>
          <w:w w:val="105"/>
          <w:sz w:val="32"/>
          <w:szCs w:val="32"/>
        </w:rPr>
        <w:t xml:space="preserve"> </w:t>
      </w:r>
      <w:proofErr w:type="spellStart"/>
      <w:r w:rsidR="00B25D69" w:rsidRPr="005E5D62">
        <w:rPr>
          <w:rFonts w:ascii="Garamond" w:hAnsi="Garamond"/>
          <w:color w:val="1B75BC"/>
          <w:w w:val="105"/>
          <w:sz w:val="32"/>
          <w:szCs w:val="32"/>
        </w:rPr>
        <w:t>eVIBE</w:t>
      </w:r>
      <w:proofErr w:type="spellEnd"/>
      <w:r w:rsidR="00705A57" w:rsidRPr="005E5D62">
        <w:rPr>
          <w:rFonts w:ascii="Garamond" w:hAnsi="Garamond"/>
          <w:color w:val="1B75BC"/>
          <w:w w:val="105"/>
          <w:sz w:val="32"/>
          <w:szCs w:val="32"/>
        </w:rPr>
        <w:t xml:space="preserve"> uas</w:t>
      </w:r>
      <w:r w:rsidR="00B25D69" w:rsidRPr="005E5D62">
        <w:rPr>
          <w:rFonts w:ascii="Garamond" w:hAnsi="Garamond"/>
          <w:color w:val="1B75BC"/>
          <w:w w:val="105"/>
          <w:sz w:val="32"/>
          <w:szCs w:val="32"/>
        </w:rPr>
        <w:t xml:space="preserve"> </w:t>
      </w:r>
      <w:proofErr w:type="spellStart"/>
      <w:r w:rsidR="00705A57" w:rsidRPr="005E5D62">
        <w:rPr>
          <w:rFonts w:ascii="Garamond" w:hAnsi="Garamond"/>
          <w:color w:val="1B75BC"/>
          <w:w w:val="105"/>
          <w:sz w:val="32"/>
          <w:szCs w:val="32"/>
        </w:rPr>
        <w:t>Tsev</w:t>
      </w:r>
      <w:proofErr w:type="spellEnd"/>
      <w:r w:rsidR="00705A57" w:rsidRPr="005E5D62">
        <w:rPr>
          <w:rFonts w:ascii="Garamond" w:hAnsi="Garamond"/>
          <w:color w:val="1B75BC"/>
          <w:w w:val="105"/>
          <w:sz w:val="32"/>
          <w:szCs w:val="32"/>
        </w:rPr>
        <w:t xml:space="preserve"> Me Nyuam </w:t>
      </w:r>
      <w:proofErr w:type="spellStart"/>
      <w:ins w:id="0" w:author="TOUVA" w:date="2021-05-05T20:20:00Z">
        <w:r w:rsidR="0053392C">
          <w:rPr>
            <w:rFonts w:ascii="Garamond" w:hAnsi="Garamond"/>
            <w:color w:val="1B75BC"/>
            <w:w w:val="105"/>
            <w:sz w:val="32"/>
            <w:szCs w:val="32"/>
          </w:rPr>
          <w:t>Hauv</w:t>
        </w:r>
        <w:proofErr w:type="spellEnd"/>
        <w:r w:rsidR="0053392C">
          <w:rPr>
            <w:rFonts w:ascii="Garamond" w:hAnsi="Garamond"/>
            <w:color w:val="1B75BC"/>
            <w:w w:val="105"/>
            <w:sz w:val="32"/>
            <w:szCs w:val="32"/>
          </w:rPr>
          <w:t xml:space="preserve"> </w:t>
        </w:r>
      </w:ins>
      <w:r w:rsidR="00314F57" w:rsidRPr="005E5D62">
        <w:rPr>
          <w:rFonts w:ascii="Garamond" w:hAnsi="Garamond"/>
          <w:color w:val="1B75BC"/>
          <w:w w:val="105"/>
          <w:sz w:val="32"/>
          <w:szCs w:val="32"/>
        </w:rPr>
        <w:t xml:space="preserve">Sacramento </w:t>
      </w:r>
      <w:proofErr w:type="spellStart"/>
      <w:r w:rsidR="00314F57" w:rsidRPr="005E5D62">
        <w:rPr>
          <w:rFonts w:ascii="Garamond" w:hAnsi="Garamond"/>
          <w:color w:val="1B75BC"/>
          <w:w w:val="105"/>
          <w:sz w:val="32"/>
          <w:szCs w:val="32"/>
        </w:rPr>
        <w:t>nthuav</w:t>
      </w:r>
      <w:proofErr w:type="spellEnd"/>
      <w:r w:rsidR="00314F57" w:rsidRPr="005E5D62">
        <w:rPr>
          <w:rFonts w:ascii="Garamond" w:hAnsi="Garamond"/>
          <w:color w:val="1B75BC"/>
          <w:w w:val="105"/>
          <w:sz w:val="32"/>
          <w:szCs w:val="32"/>
        </w:rPr>
        <w:t xml:space="preserve"> </w:t>
      </w:r>
      <w:proofErr w:type="spellStart"/>
      <w:r w:rsidR="00314F57" w:rsidRPr="005E5D62">
        <w:rPr>
          <w:rFonts w:ascii="Garamond" w:hAnsi="Garamond"/>
          <w:color w:val="1B75BC"/>
          <w:w w:val="105"/>
          <w:sz w:val="32"/>
          <w:szCs w:val="32"/>
        </w:rPr>
        <w:t>qhia</w:t>
      </w:r>
      <w:proofErr w:type="spellEnd"/>
    </w:p>
    <w:p w14:paraId="10151007" w14:textId="77777777" w:rsidR="007254CD" w:rsidRDefault="00275F11" w:rsidP="00470FFB">
      <w:pPr>
        <w:spacing w:before="333" w:line="136" w:lineRule="auto"/>
        <w:ind w:left="745" w:right="742" w:hanging="2"/>
        <w:jc w:val="center"/>
        <w:rPr>
          <w:rFonts w:ascii="Cambria"/>
          <w:color w:val="1B75BC"/>
          <w:spacing w:val="-4"/>
          <w:w w:val="95"/>
          <w:sz w:val="94"/>
          <w:szCs w:val="94"/>
        </w:rPr>
      </w:pPr>
      <w:r w:rsidRPr="00BC5A34">
        <w:rPr>
          <w:rFonts w:ascii="Cambria"/>
          <w:color w:val="1B75BC"/>
          <w:spacing w:val="-4"/>
          <w:w w:val="95"/>
          <w:sz w:val="94"/>
          <w:szCs w:val="94"/>
        </w:rPr>
        <w:t>N</w:t>
      </w:r>
      <w:r w:rsidR="00470FFB" w:rsidRPr="00BC5A34">
        <w:rPr>
          <w:rFonts w:ascii="Cambria"/>
          <w:color w:val="1B75BC"/>
          <w:spacing w:val="-4"/>
          <w:w w:val="95"/>
          <w:sz w:val="94"/>
          <w:szCs w:val="94"/>
        </w:rPr>
        <w:t xml:space="preserve">IAM TXIV COV PROGRAM </w:t>
      </w:r>
    </w:p>
    <w:p w14:paraId="13CA1AD4" w14:textId="77BC5BA7" w:rsidR="004713FE" w:rsidRPr="00BC5A34" w:rsidRDefault="00470FFB" w:rsidP="00470FFB">
      <w:pPr>
        <w:spacing w:before="333" w:line="136" w:lineRule="auto"/>
        <w:ind w:left="745" w:right="742" w:hanging="2"/>
        <w:jc w:val="center"/>
        <w:rPr>
          <w:rFonts w:ascii="Cambria"/>
          <w:sz w:val="94"/>
          <w:szCs w:val="94"/>
        </w:rPr>
      </w:pPr>
      <w:r w:rsidRPr="00BC5A34">
        <w:rPr>
          <w:rFonts w:ascii="Cambria"/>
          <w:color w:val="1B75BC"/>
          <w:spacing w:val="-4"/>
          <w:w w:val="95"/>
          <w:sz w:val="94"/>
          <w:szCs w:val="94"/>
        </w:rPr>
        <w:t>SAIB XYUAS</w:t>
      </w:r>
    </w:p>
    <w:p w14:paraId="3A61E527" w14:textId="26118595" w:rsidR="004713FE" w:rsidRPr="004C0BFB" w:rsidRDefault="001E66E7" w:rsidP="00694D31">
      <w:pPr>
        <w:pStyle w:val="Heading1"/>
        <w:spacing w:before="511" w:line="249" w:lineRule="auto"/>
        <w:rPr>
          <w:i w:val="0"/>
          <w:sz w:val="28"/>
          <w:szCs w:val="28"/>
        </w:rPr>
      </w:pPr>
      <w:r>
        <w:rPr>
          <w:rFonts w:ascii="Tahoma"/>
          <w:noProof/>
          <w:sz w:val="30"/>
          <w:lang w:bidi="th-TH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D249891" wp14:editId="589BE519">
                <wp:simplePos x="0" y="0"/>
                <wp:positionH relativeFrom="page">
                  <wp:posOffset>93345</wp:posOffset>
                </wp:positionH>
                <wp:positionV relativeFrom="page">
                  <wp:posOffset>1892935</wp:posOffset>
                </wp:positionV>
                <wp:extent cx="7814310" cy="0"/>
                <wp:effectExtent l="0" t="0" r="0" b="0"/>
                <wp:wrapNone/>
                <wp:docPr id="12" name="Lin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814310" cy="0"/>
                        </a:xfrm>
                        <a:prstGeom prst="line">
                          <a:avLst/>
                        </a:prstGeom>
                        <a:noFill/>
                        <a:ln w="42164">
                          <a:solidFill>
                            <a:srgbClr val="A9995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52F60DEA" id="Line 13" o:spid="_x0000_s1026" style="position:absolute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7.35pt,149.05pt" to="622.65pt,14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" strokecolor="#a9995f" strokeweight="3.32pt">
                <w10:wrap anchorx="page" anchory="page"/>
              </v:line>
            </w:pict>
          </mc:Fallback>
        </mc:AlternateContent>
      </w:r>
      <w:r w:rsidR="005A55C2" w:rsidRPr="005A55C2">
        <w:t xml:space="preserve"> </w:t>
      </w:r>
      <w:proofErr w:type="spellStart"/>
      <w:r w:rsidR="005A55C2" w:rsidRPr="004C0BFB">
        <w:rPr>
          <w:rFonts w:ascii="Tahoma"/>
          <w:sz w:val="28"/>
          <w:szCs w:val="28"/>
        </w:rPr>
        <w:t>Qhia</w:t>
      </w:r>
      <w:proofErr w:type="spellEnd"/>
      <w:r w:rsidR="005A55C2" w:rsidRPr="004C0BFB">
        <w:rPr>
          <w:rFonts w:ascii="Tahoma"/>
          <w:sz w:val="28"/>
          <w:szCs w:val="28"/>
        </w:rPr>
        <w:t xml:space="preserve"> cov </w:t>
      </w:r>
      <w:proofErr w:type="spellStart"/>
      <w:r w:rsidR="005A55C2" w:rsidRPr="004C0BFB">
        <w:rPr>
          <w:rFonts w:ascii="Tahoma"/>
          <w:sz w:val="28"/>
          <w:szCs w:val="28"/>
        </w:rPr>
        <w:t>tsev</w:t>
      </w:r>
      <w:proofErr w:type="spellEnd"/>
      <w:r w:rsidR="005A55C2" w:rsidRPr="004C0BFB">
        <w:rPr>
          <w:rFonts w:ascii="Tahoma"/>
          <w:sz w:val="28"/>
          <w:szCs w:val="28"/>
        </w:rPr>
        <w:t xml:space="preserve"> </w:t>
      </w:r>
      <w:proofErr w:type="spellStart"/>
      <w:r w:rsidR="005A55C2" w:rsidRPr="004C0BFB">
        <w:rPr>
          <w:rFonts w:ascii="Tahoma"/>
          <w:sz w:val="28"/>
          <w:szCs w:val="28"/>
        </w:rPr>
        <w:t>neeg</w:t>
      </w:r>
      <w:proofErr w:type="spellEnd"/>
      <w:r w:rsidR="005A55C2" w:rsidRPr="004C0BFB">
        <w:rPr>
          <w:rFonts w:ascii="Tahoma"/>
          <w:sz w:val="28"/>
          <w:szCs w:val="28"/>
        </w:rPr>
        <w:t xml:space="preserve"> </w:t>
      </w:r>
      <w:proofErr w:type="spellStart"/>
      <w:r w:rsidR="005A55C2" w:rsidRPr="004C0BFB">
        <w:rPr>
          <w:rFonts w:ascii="Tahoma"/>
          <w:sz w:val="28"/>
          <w:szCs w:val="28"/>
        </w:rPr>
        <w:t>hauv</w:t>
      </w:r>
      <w:proofErr w:type="spellEnd"/>
      <w:r w:rsidR="005A55C2" w:rsidRPr="004C0BFB">
        <w:rPr>
          <w:rFonts w:ascii="Tahoma"/>
          <w:sz w:val="28"/>
          <w:szCs w:val="28"/>
        </w:rPr>
        <w:t xml:space="preserve"> </w:t>
      </w:r>
      <w:proofErr w:type="spellStart"/>
      <w:proofErr w:type="gramStart"/>
      <w:r w:rsidR="005A55C2" w:rsidRPr="004C0BFB">
        <w:rPr>
          <w:rFonts w:ascii="Tahoma"/>
          <w:sz w:val="28"/>
          <w:szCs w:val="28"/>
        </w:rPr>
        <w:t>kev</w:t>
      </w:r>
      <w:proofErr w:type="spellEnd"/>
      <w:proofErr w:type="gramEnd"/>
      <w:r w:rsidR="005A55C2" w:rsidRPr="004C0BFB">
        <w:rPr>
          <w:rFonts w:ascii="Tahoma"/>
          <w:sz w:val="28"/>
          <w:szCs w:val="28"/>
        </w:rPr>
        <w:t xml:space="preserve"> </w:t>
      </w:r>
      <w:proofErr w:type="spellStart"/>
      <w:r w:rsidR="005A55C2" w:rsidRPr="004C0BFB">
        <w:rPr>
          <w:rFonts w:ascii="Tahoma"/>
          <w:sz w:val="28"/>
          <w:szCs w:val="28"/>
        </w:rPr>
        <w:t>tsim</w:t>
      </w:r>
      <w:proofErr w:type="spellEnd"/>
      <w:r w:rsidR="005A55C2" w:rsidRPr="004C0BFB">
        <w:rPr>
          <w:rFonts w:ascii="Tahoma"/>
          <w:sz w:val="28"/>
          <w:szCs w:val="28"/>
        </w:rPr>
        <w:t xml:space="preserve"> </w:t>
      </w:r>
      <w:proofErr w:type="spellStart"/>
      <w:r w:rsidR="005A55C2" w:rsidRPr="004C0BFB">
        <w:rPr>
          <w:rFonts w:ascii="Tahoma"/>
          <w:sz w:val="28"/>
          <w:szCs w:val="28"/>
        </w:rPr>
        <w:t>txoj</w:t>
      </w:r>
      <w:proofErr w:type="spellEnd"/>
      <w:r w:rsidR="005A55C2" w:rsidRPr="004C0BFB">
        <w:rPr>
          <w:rFonts w:ascii="Tahoma"/>
          <w:sz w:val="28"/>
          <w:szCs w:val="28"/>
        </w:rPr>
        <w:t xml:space="preserve"> </w:t>
      </w:r>
      <w:proofErr w:type="spellStart"/>
      <w:r w:rsidR="005A55C2" w:rsidRPr="004C0BFB">
        <w:rPr>
          <w:rFonts w:ascii="Tahoma"/>
          <w:sz w:val="28"/>
          <w:szCs w:val="28"/>
        </w:rPr>
        <w:t>kev</w:t>
      </w:r>
      <w:proofErr w:type="spellEnd"/>
      <w:r w:rsidR="005A55C2" w:rsidRPr="004C0BFB">
        <w:rPr>
          <w:rFonts w:ascii="Tahoma"/>
          <w:sz w:val="28"/>
          <w:szCs w:val="28"/>
        </w:rPr>
        <w:t xml:space="preserve"> sib </w:t>
      </w:r>
      <w:proofErr w:type="spellStart"/>
      <w:r w:rsidR="005A55C2" w:rsidRPr="004C0BFB">
        <w:rPr>
          <w:rFonts w:ascii="Tahoma"/>
          <w:sz w:val="28"/>
          <w:szCs w:val="28"/>
        </w:rPr>
        <w:t>raug</w:t>
      </w:r>
      <w:proofErr w:type="spellEnd"/>
      <w:r w:rsidR="005A55C2" w:rsidRPr="004C0BFB">
        <w:rPr>
          <w:rFonts w:ascii="Tahoma"/>
          <w:sz w:val="28"/>
          <w:szCs w:val="28"/>
        </w:rPr>
        <w:t xml:space="preserve"> zoo </w:t>
      </w:r>
      <w:proofErr w:type="spellStart"/>
      <w:r w:rsidR="005A55C2" w:rsidRPr="004C0BFB">
        <w:rPr>
          <w:rFonts w:ascii="Tahoma"/>
          <w:sz w:val="28"/>
          <w:szCs w:val="28"/>
        </w:rPr>
        <w:t>nrog</w:t>
      </w:r>
      <w:proofErr w:type="spellEnd"/>
      <w:r w:rsidR="005A55C2" w:rsidRPr="004C0BFB">
        <w:rPr>
          <w:rFonts w:ascii="Tahoma"/>
          <w:sz w:val="28"/>
          <w:szCs w:val="28"/>
        </w:rPr>
        <w:t xml:space="preserve"> </w:t>
      </w:r>
      <w:ins w:id="1" w:author="TOUVA" w:date="2021-05-05T20:21:00Z">
        <w:r w:rsidR="0053392C">
          <w:rPr>
            <w:rFonts w:ascii="Tahoma"/>
            <w:sz w:val="28"/>
            <w:szCs w:val="28"/>
          </w:rPr>
          <w:t xml:space="preserve">rau </w:t>
        </w:r>
      </w:ins>
      <w:r w:rsidR="005A55C2" w:rsidRPr="004C0BFB">
        <w:rPr>
          <w:rFonts w:ascii="Tahoma"/>
          <w:sz w:val="28"/>
          <w:szCs w:val="28"/>
        </w:rPr>
        <w:t xml:space="preserve">tus </w:t>
      </w:r>
      <w:proofErr w:type="spellStart"/>
      <w:r w:rsidR="005A55C2" w:rsidRPr="004C0BFB">
        <w:rPr>
          <w:rFonts w:ascii="Tahoma"/>
          <w:sz w:val="28"/>
          <w:szCs w:val="28"/>
        </w:rPr>
        <w:t>kheej</w:t>
      </w:r>
      <w:proofErr w:type="spellEnd"/>
      <w:r w:rsidR="005A55C2" w:rsidRPr="004C0BFB">
        <w:rPr>
          <w:rFonts w:ascii="Tahoma"/>
          <w:sz w:val="28"/>
          <w:szCs w:val="28"/>
        </w:rPr>
        <w:t xml:space="preserve"> thiab </w:t>
      </w:r>
      <w:proofErr w:type="spellStart"/>
      <w:r w:rsidR="005A55C2" w:rsidRPr="004C0BFB">
        <w:rPr>
          <w:rFonts w:ascii="Tahoma"/>
          <w:sz w:val="28"/>
          <w:szCs w:val="28"/>
        </w:rPr>
        <w:t>lawv</w:t>
      </w:r>
      <w:proofErr w:type="spellEnd"/>
      <w:r w:rsidR="005A55C2" w:rsidRPr="004C0BFB">
        <w:rPr>
          <w:rFonts w:ascii="Tahoma"/>
          <w:sz w:val="28"/>
          <w:szCs w:val="28"/>
        </w:rPr>
        <w:t xml:space="preserve"> cov me</w:t>
      </w:r>
      <w:ins w:id="2" w:author="TOUVA" w:date="2021-05-05T20:21:00Z">
        <w:r w:rsidR="0053392C">
          <w:rPr>
            <w:rFonts w:ascii="Tahoma"/>
            <w:sz w:val="28"/>
            <w:szCs w:val="28"/>
          </w:rPr>
          <w:t xml:space="preserve"> </w:t>
        </w:r>
      </w:ins>
      <w:r w:rsidR="005A55C2" w:rsidRPr="004C0BFB">
        <w:rPr>
          <w:rFonts w:ascii="Tahoma"/>
          <w:sz w:val="28"/>
          <w:szCs w:val="28"/>
        </w:rPr>
        <w:t xml:space="preserve">nyuam; </w:t>
      </w:r>
      <w:proofErr w:type="spellStart"/>
      <w:r w:rsidR="005A55C2" w:rsidRPr="004C0BFB">
        <w:rPr>
          <w:rFonts w:ascii="Tahoma"/>
          <w:sz w:val="28"/>
          <w:szCs w:val="28"/>
        </w:rPr>
        <w:t>txhawb</w:t>
      </w:r>
      <w:proofErr w:type="spellEnd"/>
      <w:r w:rsidR="005A55C2" w:rsidRPr="004C0BFB">
        <w:rPr>
          <w:rFonts w:ascii="Tahoma"/>
          <w:sz w:val="28"/>
          <w:szCs w:val="28"/>
        </w:rPr>
        <w:t xml:space="preserve"> </w:t>
      </w:r>
      <w:proofErr w:type="spellStart"/>
      <w:ins w:id="3" w:author="TOUVA" w:date="2021-05-05T20:22:00Z">
        <w:r w:rsidR="0053392C">
          <w:rPr>
            <w:rFonts w:ascii="Tahoma"/>
            <w:sz w:val="28"/>
            <w:szCs w:val="28"/>
          </w:rPr>
          <w:t>dej</w:t>
        </w:r>
        <w:proofErr w:type="spellEnd"/>
        <w:r w:rsidR="0053392C">
          <w:rPr>
            <w:rFonts w:ascii="Tahoma"/>
            <w:sz w:val="28"/>
            <w:szCs w:val="28"/>
          </w:rPr>
          <w:t xml:space="preserve"> </w:t>
        </w:r>
        <w:proofErr w:type="spellStart"/>
        <w:r w:rsidR="0053392C">
          <w:rPr>
            <w:rFonts w:ascii="Tahoma"/>
            <w:sz w:val="28"/>
            <w:szCs w:val="28"/>
          </w:rPr>
          <w:t>siab</w:t>
        </w:r>
        <w:proofErr w:type="spellEnd"/>
        <w:r w:rsidR="0053392C">
          <w:rPr>
            <w:rFonts w:ascii="Tahoma"/>
            <w:sz w:val="28"/>
            <w:szCs w:val="28"/>
          </w:rPr>
          <w:t xml:space="preserve"> rau </w:t>
        </w:r>
      </w:ins>
      <w:proofErr w:type="spellStart"/>
      <w:r w:rsidR="005A55C2" w:rsidRPr="004C0BFB">
        <w:rPr>
          <w:rFonts w:ascii="Tahoma"/>
          <w:sz w:val="28"/>
          <w:szCs w:val="28"/>
        </w:rPr>
        <w:t>kom</w:t>
      </w:r>
      <w:proofErr w:type="spellEnd"/>
      <w:r w:rsidR="005A55C2" w:rsidRPr="004C0BFB">
        <w:rPr>
          <w:rFonts w:ascii="Tahoma"/>
          <w:sz w:val="28"/>
          <w:szCs w:val="28"/>
        </w:rPr>
        <w:t xml:space="preserve"> </w:t>
      </w:r>
      <w:proofErr w:type="spellStart"/>
      <w:r w:rsidR="005A55C2" w:rsidRPr="004C0BFB">
        <w:rPr>
          <w:rFonts w:ascii="Tahoma"/>
          <w:sz w:val="28"/>
          <w:szCs w:val="28"/>
        </w:rPr>
        <w:t>lawv</w:t>
      </w:r>
      <w:proofErr w:type="spellEnd"/>
      <w:r w:rsidR="005A55C2" w:rsidRPr="004C0BFB">
        <w:rPr>
          <w:rFonts w:ascii="Tahoma"/>
          <w:sz w:val="28"/>
          <w:szCs w:val="28"/>
        </w:rPr>
        <w:t xml:space="preserve"> </w:t>
      </w:r>
      <w:proofErr w:type="spellStart"/>
      <w:ins w:id="4" w:author="TOUVA" w:date="2021-05-05T20:22:00Z">
        <w:r w:rsidR="0053392C">
          <w:rPr>
            <w:rFonts w:ascii="Tahoma"/>
            <w:sz w:val="28"/>
            <w:szCs w:val="28"/>
          </w:rPr>
          <w:t>xaiv</w:t>
        </w:r>
        <w:proofErr w:type="spellEnd"/>
        <w:r w:rsidR="0053392C">
          <w:rPr>
            <w:rFonts w:ascii="Tahoma"/>
            <w:sz w:val="28"/>
            <w:szCs w:val="28"/>
          </w:rPr>
          <w:t xml:space="preserve"> </w:t>
        </w:r>
        <w:proofErr w:type="spellStart"/>
        <w:r w:rsidR="0053392C">
          <w:rPr>
            <w:rFonts w:ascii="Tahoma"/>
            <w:sz w:val="28"/>
            <w:szCs w:val="28"/>
          </w:rPr>
          <w:t>ua</w:t>
        </w:r>
        <w:proofErr w:type="spellEnd"/>
        <w:r w:rsidR="0053392C">
          <w:rPr>
            <w:rFonts w:ascii="Tahoma"/>
            <w:sz w:val="28"/>
            <w:szCs w:val="28"/>
          </w:rPr>
          <w:t xml:space="preserve"> </w:t>
        </w:r>
        <w:proofErr w:type="spellStart"/>
        <w:r w:rsidR="0053392C">
          <w:rPr>
            <w:rFonts w:ascii="Tahoma"/>
            <w:sz w:val="28"/>
            <w:szCs w:val="28"/>
          </w:rPr>
          <w:t>qho</w:t>
        </w:r>
        <w:proofErr w:type="spellEnd"/>
        <w:r w:rsidR="0053392C">
          <w:rPr>
            <w:rFonts w:ascii="Tahoma"/>
            <w:sz w:val="28"/>
            <w:szCs w:val="28"/>
          </w:rPr>
          <w:t xml:space="preserve"> zoo</w:t>
        </w:r>
      </w:ins>
      <w:del w:id="5" w:author="TOUVA" w:date="2021-05-05T20:22:00Z">
        <w:r w:rsidR="005A55C2" w:rsidRPr="004C0BFB" w:rsidDel="0053392C">
          <w:rPr>
            <w:rFonts w:ascii="Tahoma"/>
            <w:sz w:val="28"/>
            <w:szCs w:val="28"/>
          </w:rPr>
          <w:delText>ua qhov kev xaiv zoo</w:delText>
        </w:r>
      </w:del>
      <w:r w:rsidR="00275F11" w:rsidRPr="004C0BFB">
        <w:rPr>
          <w:color w:val="231F20"/>
          <w:sz w:val="28"/>
          <w:szCs w:val="28"/>
        </w:rPr>
        <w:t>;</w:t>
      </w:r>
      <w:r w:rsidR="00275F11" w:rsidRPr="004C0BFB">
        <w:rPr>
          <w:color w:val="231F20"/>
          <w:spacing w:val="64"/>
          <w:sz w:val="28"/>
          <w:szCs w:val="28"/>
        </w:rPr>
        <w:t xml:space="preserve"> </w:t>
      </w:r>
      <w:r w:rsidR="00694D31" w:rsidRPr="004C0BFB">
        <w:rPr>
          <w:color w:val="231F20"/>
          <w:sz w:val="28"/>
          <w:szCs w:val="28"/>
        </w:rPr>
        <w:t xml:space="preserve">thiab </w:t>
      </w:r>
      <w:proofErr w:type="spellStart"/>
      <w:r w:rsidR="00694D31" w:rsidRPr="004C0BFB">
        <w:rPr>
          <w:color w:val="231F20"/>
          <w:sz w:val="28"/>
          <w:szCs w:val="28"/>
        </w:rPr>
        <w:t>siv</w:t>
      </w:r>
      <w:proofErr w:type="spellEnd"/>
      <w:r w:rsidR="00694D31" w:rsidRPr="004C0BFB">
        <w:rPr>
          <w:color w:val="231F20"/>
          <w:sz w:val="28"/>
          <w:szCs w:val="28"/>
        </w:rPr>
        <w:t xml:space="preserve"> cov</w:t>
      </w:r>
      <w:r w:rsidR="007B6F03" w:rsidRPr="004C0BFB">
        <w:rPr>
          <w:color w:val="231F20"/>
          <w:sz w:val="28"/>
          <w:szCs w:val="28"/>
        </w:rPr>
        <w:t xml:space="preserve"> </w:t>
      </w:r>
      <w:proofErr w:type="spellStart"/>
      <w:r w:rsidR="007B6F03" w:rsidRPr="004C0BFB">
        <w:rPr>
          <w:color w:val="231F20"/>
          <w:sz w:val="28"/>
          <w:szCs w:val="28"/>
        </w:rPr>
        <w:t>kev</w:t>
      </w:r>
      <w:proofErr w:type="spellEnd"/>
      <w:r w:rsidR="007B6F03" w:rsidRPr="004C0BFB">
        <w:rPr>
          <w:color w:val="231F20"/>
          <w:sz w:val="28"/>
          <w:szCs w:val="28"/>
        </w:rPr>
        <w:t xml:space="preserve"> </w:t>
      </w:r>
      <w:proofErr w:type="spellStart"/>
      <w:r w:rsidR="007B6F03" w:rsidRPr="004C0BFB">
        <w:rPr>
          <w:color w:val="231F20"/>
          <w:sz w:val="28"/>
          <w:szCs w:val="28"/>
        </w:rPr>
        <w:t>paub</w:t>
      </w:r>
      <w:proofErr w:type="spellEnd"/>
      <w:r w:rsidR="007B6F03" w:rsidRPr="004C0BFB">
        <w:rPr>
          <w:color w:val="231F20"/>
          <w:sz w:val="28"/>
          <w:szCs w:val="28"/>
        </w:rPr>
        <w:t xml:space="preserve"> uas</w:t>
      </w:r>
      <w:r w:rsidR="00694D31" w:rsidRPr="004C0BFB">
        <w:rPr>
          <w:color w:val="231F20"/>
          <w:sz w:val="28"/>
          <w:szCs w:val="28"/>
        </w:rPr>
        <w:t xml:space="preserve"> </w:t>
      </w:r>
      <w:proofErr w:type="spellStart"/>
      <w:r w:rsidR="00694D31" w:rsidRPr="004C0BFB">
        <w:rPr>
          <w:color w:val="231F20"/>
          <w:sz w:val="28"/>
          <w:szCs w:val="28"/>
        </w:rPr>
        <w:t>cuam</w:t>
      </w:r>
      <w:proofErr w:type="spellEnd"/>
      <w:r w:rsidR="00694D31" w:rsidRPr="004C0BFB">
        <w:rPr>
          <w:color w:val="231F20"/>
          <w:sz w:val="28"/>
          <w:szCs w:val="28"/>
        </w:rPr>
        <w:t xml:space="preserve"> </w:t>
      </w:r>
      <w:proofErr w:type="spellStart"/>
      <w:r w:rsidR="00694D31" w:rsidRPr="004C0BFB">
        <w:rPr>
          <w:color w:val="231F20"/>
          <w:sz w:val="28"/>
          <w:szCs w:val="28"/>
        </w:rPr>
        <w:t>tshuam</w:t>
      </w:r>
      <w:proofErr w:type="spellEnd"/>
      <w:r w:rsidR="00694D31" w:rsidRPr="004C0BFB">
        <w:rPr>
          <w:color w:val="231F20"/>
          <w:sz w:val="28"/>
          <w:szCs w:val="28"/>
        </w:rPr>
        <w:t xml:space="preserve"> zoo los </w:t>
      </w:r>
      <w:proofErr w:type="spellStart"/>
      <w:r w:rsidR="00694D31" w:rsidRPr="004C0BFB">
        <w:rPr>
          <w:color w:val="231F20"/>
          <w:sz w:val="28"/>
          <w:szCs w:val="28"/>
        </w:rPr>
        <w:t>daws</w:t>
      </w:r>
      <w:proofErr w:type="spellEnd"/>
      <w:r w:rsidR="00694D31" w:rsidRPr="004C0BFB">
        <w:rPr>
          <w:color w:val="231F20"/>
          <w:sz w:val="28"/>
          <w:szCs w:val="28"/>
        </w:rPr>
        <w:t xml:space="preserve"> cov </w:t>
      </w:r>
      <w:proofErr w:type="spellStart"/>
      <w:r w:rsidR="00694D31" w:rsidRPr="004C0BFB">
        <w:rPr>
          <w:color w:val="231F20"/>
          <w:sz w:val="28"/>
          <w:szCs w:val="28"/>
        </w:rPr>
        <w:t>teeb</w:t>
      </w:r>
      <w:proofErr w:type="spellEnd"/>
      <w:r w:rsidR="00694D31" w:rsidRPr="004C0BFB">
        <w:rPr>
          <w:color w:val="231F20"/>
          <w:sz w:val="28"/>
          <w:szCs w:val="28"/>
        </w:rPr>
        <w:t xml:space="preserve"> </w:t>
      </w:r>
      <w:proofErr w:type="spellStart"/>
      <w:r w:rsidR="00694D31" w:rsidRPr="004C0BFB">
        <w:rPr>
          <w:color w:val="231F20"/>
          <w:sz w:val="28"/>
          <w:szCs w:val="28"/>
        </w:rPr>
        <w:t>meem</w:t>
      </w:r>
      <w:proofErr w:type="spellEnd"/>
      <w:r w:rsidR="00275F11" w:rsidRPr="004C0BFB">
        <w:rPr>
          <w:color w:val="231F20"/>
          <w:w w:val="105"/>
          <w:sz w:val="28"/>
          <w:szCs w:val="28"/>
        </w:rPr>
        <w:t>.</w:t>
      </w:r>
    </w:p>
    <w:p w14:paraId="58A0CE07" w14:textId="3918B517" w:rsidR="004713FE" w:rsidRDefault="001E66E7">
      <w:pPr>
        <w:pStyle w:val="BodyText"/>
        <w:rPr>
          <w:rFonts w:ascii="Arial"/>
          <w:i/>
          <w:sz w:val="20"/>
        </w:rPr>
      </w:pPr>
      <w:r>
        <w:rPr>
          <w:noProof/>
          <w:lang w:bidi="th-TH"/>
        </w:rPr>
        <mc:AlternateContent>
          <mc:Choice Requires="wpg">
            <w:drawing>
              <wp:anchor distT="0" distB="0" distL="114300" distR="114300" simplePos="0" relativeHeight="251569152" behindDoc="1" locked="0" layoutInCell="1" allowOverlap="1" wp14:anchorId="1FFDB238" wp14:editId="70F66F4C">
                <wp:simplePos x="0" y="0"/>
                <wp:positionH relativeFrom="page">
                  <wp:posOffset>130175</wp:posOffset>
                </wp:positionH>
                <wp:positionV relativeFrom="page">
                  <wp:posOffset>2868295</wp:posOffset>
                </wp:positionV>
                <wp:extent cx="7814945" cy="1957070"/>
                <wp:effectExtent l="0" t="0" r="0" b="0"/>
                <wp:wrapNone/>
                <wp:docPr id="8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814945" cy="1957070"/>
                          <a:chOff x="147" y="4604"/>
                          <a:chExt cx="12307" cy="3082"/>
                        </a:xfrm>
                      </wpg:grpSpPr>
                      <wps:wsp>
                        <wps:cNvPr id="9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147" y="4638"/>
                            <a:ext cx="12306" cy="0"/>
                          </a:xfrm>
                          <a:prstGeom prst="line">
                            <a:avLst/>
                          </a:prstGeom>
                          <a:noFill/>
                          <a:ln w="42164">
                            <a:solidFill>
                              <a:srgbClr val="A9995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" y="4680"/>
                            <a:ext cx="8483" cy="300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02" y="4691"/>
                            <a:ext cx="3818" cy="299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46B4C578" id="Group 9" o:spid="_x0000_s1026" style="position:absolute;margin-left:10.25pt;margin-top:225.85pt;width:615.35pt;height:154.1pt;z-index:-251747328;mso-position-horizontal-relative:page;mso-position-vertical-relative:page" coordorigin="147,4604" coordsize="12307,308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">
                <v:line id="Line 12" o:spid="_x0000_s1027" style="position:absolute;visibility:visible;mso-wrap-style:square" from="147,4638" to="12453,46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" strokecolor="#a9995f" strokeweight="3.32p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" o:spid="_x0000_s1028" type="#_x0000_t75" style="position:absolute;left:180;top:4680;width:8483;height:3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">
                  <v:imagedata r:id="rId8" o:title=""/>
                </v:shape>
                <v:shape id="Picture 10" o:spid="_x0000_s1029" type="#_x0000_t75" style="position:absolute;left:8602;top:4691;width:3818;height:2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">
                  <v:imagedata r:id="rId9" o:title=""/>
                </v:shape>
                <w10:wrap anchorx="page" anchory="page"/>
              </v:group>
            </w:pict>
          </mc:Fallback>
        </mc:AlternateContent>
      </w:r>
    </w:p>
    <w:p w14:paraId="2C0CB99C" w14:textId="77777777" w:rsidR="004713FE" w:rsidRDefault="004713FE">
      <w:pPr>
        <w:pStyle w:val="BodyText"/>
        <w:rPr>
          <w:rFonts w:ascii="Arial"/>
          <w:i/>
          <w:sz w:val="20"/>
        </w:rPr>
      </w:pPr>
    </w:p>
    <w:p w14:paraId="7F39720E" w14:textId="77777777" w:rsidR="004713FE" w:rsidRDefault="004713FE">
      <w:pPr>
        <w:pStyle w:val="BodyText"/>
        <w:rPr>
          <w:rFonts w:ascii="Arial"/>
          <w:i/>
          <w:sz w:val="20"/>
        </w:rPr>
      </w:pPr>
    </w:p>
    <w:p w14:paraId="59D981DD" w14:textId="77777777" w:rsidR="004713FE" w:rsidRDefault="004713FE">
      <w:pPr>
        <w:pStyle w:val="BodyText"/>
        <w:rPr>
          <w:rFonts w:ascii="Arial"/>
          <w:i/>
          <w:sz w:val="20"/>
        </w:rPr>
      </w:pPr>
    </w:p>
    <w:p w14:paraId="0857E204" w14:textId="77777777" w:rsidR="004713FE" w:rsidRDefault="004713FE">
      <w:pPr>
        <w:pStyle w:val="BodyText"/>
        <w:rPr>
          <w:rFonts w:ascii="Arial"/>
          <w:i/>
          <w:sz w:val="20"/>
        </w:rPr>
      </w:pPr>
    </w:p>
    <w:p w14:paraId="2E86680E" w14:textId="77777777" w:rsidR="004713FE" w:rsidRDefault="004713FE">
      <w:pPr>
        <w:pStyle w:val="BodyText"/>
        <w:rPr>
          <w:rFonts w:ascii="Arial"/>
          <w:i/>
          <w:sz w:val="20"/>
        </w:rPr>
      </w:pPr>
    </w:p>
    <w:p w14:paraId="7552A831" w14:textId="77777777" w:rsidR="004713FE" w:rsidRDefault="004713FE">
      <w:pPr>
        <w:pStyle w:val="BodyText"/>
        <w:rPr>
          <w:rFonts w:ascii="Arial"/>
          <w:i/>
          <w:sz w:val="20"/>
        </w:rPr>
      </w:pPr>
    </w:p>
    <w:p w14:paraId="7F0B4819" w14:textId="77777777" w:rsidR="004713FE" w:rsidRDefault="004713FE">
      <w:pPr>
        <w:pStyle w:val="BodyText"/>
        <w:rPr>
          <w:rFonts w:ascii="Arial"/>
          <w:i/>
          <w:sz w:val="20"/>
        </w:rPr>
      </w:pPr>
    </w:p>
    <w:p w14:paraId="6ED9E14A" w14:textId="77777777" w:rsidR="004713FE" w:rsidRDefault="004713FE">
      <w:pPr>
        <w:pStyle w:val="BodyText"/>
        <w:rPr>
          <w:rFonts w:ascii="Arial"/>
          <w:i/>
          <w:sz w:val="20"/>
        </w:rPr>
      </w:pPr>
    </w:p>
    <w:p w14:paraId="37A4B79D" w14:textId="77777777" w:rsidR="004713FE" w:rsidRDefault="004713FE">
      <w:pPr>
        <w:pStyle w:val="BodyText"/>
        <w:rPr>
          <w:rFonts w:ascii="Arial"/>
          <w:i/>
          <w:sz w:val="20"/>
        </w:rPr>
      </w:pPr>
    </w:p>
    <w:p w14:paraId="4524D2E2" w14:textId="77777777" w:rsidR="004713FE" w:rsidRDefault="004713FE">
      <w:pPr>
        <w:pStyle w:val="BodyText"/>
        <w:rPr>
          <w:rFonts w:ascii="Arial"/>
          <w:i/>
          <w:sz w:val="20"/>
        </w:rPr>
      </w:pPr>
    </w:p>
    <w:p w14:paraId="30BB0191" w14:textId="77777777" w:rsidR="004713FE" w:rsidRDefault="004713FE">
      <w:pPr>
        <w:pStyle w:val="BodyText"/>
        <w:rPr>
          <w:rFonts w:ascii="Arial"/>
          <w:i/>
          <w:sz w:val="20"/>
        </w:rPr>
      </w:pPr>
    </w:p>
    <w:p w14:paraId="1137ECDF" w14:textId="77777777" w:rsidR="004713FE" w:rsidRDefault="004713FE">
      <w:pPr>
        <w:pStyle w:val="BodyText"/>
        <w:rPr>
          <w:rFonts w:ascii="Arial"/>
          <w:i/>
          <w:sz w:val="20"/>
        </w:rPr>
      </w:pPr>
    </w:p>
    <w:p w14:paraId="387DFC4B" w14:textId="77777777" w:rsidR="004713FE" w:rsidRDefault="004713FE">
      <w:pPr>
        <w:pStyle w:val="BodyText"/>
        <w:spacing w:before="7"/>
        <w:rPr>
          <w:rFonts w:ascii="Arial"/>
          <w:i/>
          <w:sz w:val="17"/>
        </w:rPr>
      </w:pPr>
    </w:p>
    <w:p w14:paraId="405F9D3B" w14:textId="77777777" w:rsidR="00185B29" w:rsidRDefault="00185B29" w:rsidP="007C75CD">
      <w:pPr>
        <w:pStyle w:val="BodyText"/>
        <w:ind w:left="1372"/>
        <w:jc w:val="center"/>
        <w:rPr>
          <w:color w:val="231F20"/>
          <w:sz w:val="26"/>
          <w:szCs w:val="26"/>
        </w:rPr>
      </w:pPr>
    </w:p>
    <w:p w14:paraId="68B86E95" w14:textId="14C0BC0C" w:rsidR="004713FE" w:rsidRPr="006F0E96" w:rsidRDefault="00361590" w:rsidP="007C75CD">
      <w:pPr>
        <w:pStyle w:val="BodyText"/>
        <w:ind w:left="1372"/>
        <w:jc w:val="center"/>
        <w:rPr>
          <w:sz w:val="26"/>
          <w:szCs w:val="26"/>
        </w:rPr>
      </w:pPr>
      <w:proofErr w:type="spellStart"/>
      <w:proofErr w:type="gramStart"/>
      <w:r w:rsidRPr="006F0E96">
        <w:rPr>
          <w:color w:val="231F20"/>
          <w:sz w:val="26"/>
          <w:szCs w:val="26"/>
        </w:rPr>
        <w:t>Lub</w:t>
      </w:r>
      <w:proofErr w:type="spellEnd"/>
      <w:r w:rsidRPr="006F0E96">
        <w:rPr>
          <w:color w:val="231F20"/>
          <w:sz w:val="26"/>
          <w:szCs w:val="26"/>
        </w:rPr>
        <w:t xml:space="preserve"> chaw </w:t>
      </w:r>
      <w:proofErr w:type="spellStart"/>
      <w:r w:rsidRPr="006F0E96">
        <w:rPr>
          <w:color w:val="231F20"/>
          <w:sz w:val="26"/>
          <w:szCs w:val="26"/>
        </w:rPr>
        <w:t>tu</w:t>
      </w:r>
      <w:proofErr w:type="spellEnd"/>
      <w:r w:rsidRPr="006F0E96">
        <w:rPr>
          <w:color w:val="231F20"/>
          <w:sz w:val="26"/>
          <w:szCs w:val="26"/>
        </w:rPr>
        <w:t xml:space="preserve"> me nyuam </w:t>
      </w:r>
      <w:proofErr w:type="spellStart"/>
      <w:r w:rsidRPr="006F0E96">
        <w:rPr>
          <w:color w:val="231F20"/>
          <w:sz w:val="26"/>
          <w:szCs w:val="26"/>
        </w:rPr>
        <w:t>txoj</w:t>
      </w:r>
      <w:proofErr w:type="spellEnd"/>
      <w:r w:rsidRPr="006F0E96">
        <w:rPr>
          <w:color w:val="231F20"/>
          <w:sz w:val="26"/>
          <w:szCs w:val="26"/>
        </w:rPr>
        <w:t xml:space="preserve"> </w:t>
      </w:r>
      <w:proofErr w:type="spellStart"/>
      <w:r w:rsidRPr="006F0E96">
        <w:rPr>
          <w:color w:val="231F20"/>
          <w:sz w:val="26"/>
          <w:szCs w:val="26"/>
        </w:rPr>
        <w:t>kev</w:t>
      </w:r>
      <w:proofErr w:type="spellEnd"/>
      <w:r w:rsidRPr="006F0E96">
        <w:rPr>
          <w:color w:val="231F20"/>
          <w:sz w:val="26"/>
          <w:szCs w:val="26"/>
        </w:rPr>
        <w:t xml:space="preserve"> </w:t>
      </w:r>
      <w:proofErr w:type="spellStart"/>
      <w:r w:rsidRPr="006F0E96">
        <w:rPr>
          <w:color w:val="231F20"/>
          <w:sz w:val="26"/>
          <w:szCs w:val="26"/>
        </w:rPr>
        <w:t>saib</w:t>
      </w:r>
      <w:proofErr w:type="spellEnd"/>
      <w:r w:rsidRPr="006F0E96">
        <w:rPr>
          <w:color w:val="231F20"/>
          <w:sz w:val="26"/>
          <w:szCs w:val="26"/>
        </w:rPr>
        <w:t xml:space="preserve"> </w:t>
      </w:r>
      <w:proofErr w:type="spellStart"/>
      <w:r w:rsidRPr="006F0E96">
        <w:rPr>
          <w:color w:val="231F20"/>
          <w:sz w:val="26"/>
          <w:szCs w:val="26"/>
        </w:rPr>
        <w:t>xyuas</w:t>
      </w:r>
      <w:proofErr w:type="spellEnd"/>
      <w:r w:rsidRPr="006F0E96">
        <w:rPr>
          <w:color w:val="231F20"/>
          <w:sz w:val="26"/>
          <w:szCs w:val="26"/>
        </w:rPr>
        <w:t xml:space="preserve"> no </w:t>
      </w:r>
      <w:proofErr w:type="spellStart"/>
      <w:r w:rsidRPr="006F0E96">
        <w:rPr>
          <w:color w:val="231F20"/>
          <w:sz w:val="26"/>
          <w:szCs w:val="26"/>
        </w:rPr>
        <w:t>tsom</w:t>
      </w:r>
      <w:proofErr w:type="spellEnd"/>
      <w:r w:rsidRPr="006F0E96">
        <w:rPr>
          <w:color w:val="231F20"/>
          <w:sz w:val="26"/>
          <w:szCs w:val="26"/>
        </w:rPr>
        <w:t xml:space="preserve"> rau </w:t>
      </w:r>
      <w:proofErr w:type="spellStart"/>
      <w:r w:rsidRPr="006F0E96">
        <w:rPr>
          <w:color w:val="231F20"/>
          <w:sz w:val="26"/>
          <w:szCs w:val="26"/>
        </w:rPr>
        <w:t>kev</w:t>
      </w:r>
      <w:proofErr w:type="spellEnd"/>
      <w:r w:rsidRPr="006F0E96">
        <w:rPr>
          <w:color w:val="231F20"/>
          <w:sz w:val="26"/>
          <w:szCs w:val="26"/>
        </w:rPr>
        <w:t xml:space="preserve"> tswj cov </w:t>
      </w:r>
      <w:proofErr w:type="spellStart"/>
      <w:r w:rsidRPr="006F0E96">
        <w:rPr>
          <w:color w:val="231F20"/>
          <w:sz w:val="26"/>
          <w:szCs w:val="26"/>
        </w:rPr>
        <w:t>teeb</w:t>
      </w:r>
      <w:proofErr w:type="spellEnd"/>
      <w:r w:rsidRPr="006F0E96">
        <w:rPr>
          <w:color w:val="231F20"/>
          <w:sz w:val="26"/>
          <w:szCs w:val="26"/>
        </w:rPr>
        <w:t xml:space="preserve"> </w:t>
      </w:r>
      <w:proofErr w:type="spellStart"/>
      <w:r w:rsidRPr="006F0E96">
        <w:rPr>
          <w:color w:val="231F20"/>
          <w:sz w:val="26"/>
          <w:szCs w:val="26"/>
        </w:rPr>
        <w:t>meem</w:t>
      </w:r>
      <w:proofErr w:type="spellEnd"/>
      <w:r w:rsidRPr="006F0E96">
        <w:rPr>
          <w:color w:val="231F20"/>
          <w:sz w:val="26"/>
          <w:szCs w:val="26"/>
        </w:rPr>
        <w:t xml:space="preserve"> thiab </w:t>
      </w:r>
      <w:proofErr w:type="spellStart"/>
      <w:r w:rsidRPr="006F0E96">
        <w:rPr>
          <w:color w:val="231F20"/>
          <w:sz w:val="26"/>
          <w:szCs w:val="26"/>
        </w:rPr>
        <w:t>pab</w:t>
      </w:r>
      <w:proofErr w:type="spellEnd"/>
      <w:r w:rsidRPr="006F0E96">
        <w:rPr>
          <w:color w:val="231F20"/>
          <w:sz w:val="26"/>
          <w:szCs w:val="26"/>
        </w:rPr>
        <w:t xml:space="preserve"> cov </w:t>
      </w:r>
      <w:proofErr w:type="spellStart"/>
      <w:r w:rsidRPr="006F0E96">
        <w:rPr>
          <w:color w:val="231F20"/>
          <w:sz w:val="26"/>
          <w:szCs w:val="26"/>
        </w:rPr>
        <w:t>tsev</w:t>
      </w:r>
      <w:proofErr w:type="spellEnd"/>
      <w:r w:rsidRPr="006F0E96">
        <w:rPr>
          <w:color w:val="231F20"/>
          <w:sz w:val="26"/>
          <w:szCs w:val="26"/>
        </w:rPr>
        <w:t xml:space="preserve"> </w:t>
      </w:r>
      <w:proofErr w:type="spellStart"/>
      <w:r w:rsidRPr="006F0E96">
        <w:rPr>
          <w:color w:val="231F20"/>
          <w:sz w:val="26"/>
          <w:szCs w:val="26"/>
        </w:rPr>
        <w:t>neeg</w:t>
      </w:r>
      <w:proofErr w:type="spellEnd"/>
      <w:r w:rsidRPr="006F0E96">
        <w:rPr>
          <w:color w:val="231F20"/>
          <w:sz w:val="26"/>
          <w:szCs w:val="26"/>
        </w:rPr>
        <w:t xml:space="preserve"> </w:t>
      </w:r>
      <w:del w:id="6" w:author="TOUVA" w:date="2021-05-05T20:29:00Z">
        <w:r w:rsidR="007C75CD" w:rsidRPr="006F0E96" w:rsidDel="0053392C">
          <w:rPr>
            <w:color w:val="231F20"/>
            <w:sz w:val="26"/>
            <w:szCs w:val="26"/>
          </w:rPr>
          <w:delText xml:space="preserve">uas </w:delText>
        </w:r>
        <w:r w:rsidRPr="006F0E96" w:rsidDel="0053392C">
          <w:rPr>
            <w:color w:val="231F20"/>
            <w:sz w:val="26"/>
            <w:szCs w:val="26"/>
          </w:rPr>
          <w:delText xml:space="preserve">muaj </w:delText>
        </w:r>
      </w:del>
      <w:proofErr w:type="spellStart"/>
      <w:r w:rsidR="007C75CD" w:rsidRPr="006F0E96">
        <w:rPr>
          <w:color w:val="231F20"/>
          <w:sz w:val="26"/>
          <w:szCs w:val="26"/>
        </w:rPr>
        <w:t>kev</w:t>
      </w:r>
      <w:proofErr w:type="spellEnd"/>
      <w:r w:rsidR="007C75CD" w:rsidRPr="006F0E96">
        <w:rPr>
          <w:color w:val="231F20"/>
          <w:sz w:val="26"/>
          <w:szCs w:val="26"/>
        </w:rPr>
        <w:t xml:space="preserve"> </w:t>
      </w:r>
      <w:proofErr w:type="spellStart"/>
      <w:r w:rsidR="007C75CD" w:rsidRPr="006F0E96">
        <w:rPr>
          <w:color w:val="231F20"/>
          <w:sz w:val="26"/>
          <w:szCs w:val="26"/>
        </w:rPr>
        <w:t>coj</w:t>
      </w:r>
      <w:proofErr w:type="spellEnd"/>
      <w:r w:rsidR="007C75CD" w:rsidRPr="006F0E96">
        <w:rPr>
          <w:color w:val="231F20"/>
          <w:sz w:val="26"/>
          <w:szCs w:val="26"/>
        </w:rPr>
        <w:t xml:space="preserve"> </w:t>
      </w:r>
      <w:proofErr w:type="spellStart"/>
      <w:r w:rsidR="007C75CD" w:rsidRPr="006F0E96">
        <w:rPr>
          <w:color w:val="231F20"/>
          <w:sz w:val="26"/>
          <w:szCs w:val="26"/>
        </w:rPr>
        <w:t>noj</w:t>
      </w:r>
      <w:proofErr w:type="spellEnd"/>
      <w:r w:rsidR="007C75CD" w:rsidRPr="006F0E96">
        <w:rPr>
          <w:color w:val="231F20"/>
          <w:sz w:val="26"/>
          <w:szCs w:val="26"/>
        </w:rPr>
        <w:t xml:space="preserve"> </w:t>
      </w:r>
      <w:proofErr w:type="spellStart"/>
      <w:r w:rsidR="007C75CD" w:rsidRPr="006F0E96">
        <w:rPr>
          <w:color w:val="231F20"/>
          <w:sz w:val="26"/>
          <w:szCs w:val="26"/>
        </w:rPr>
        <w:t>coj</w:t>
      </w:r>
      <w:proofErr w:type="spellEnd"/>
      <w:r w:rsidR="007C75CD" w:rsidRPr="006F0E96">
        <w:rPr>
          <w:color w:val="231F20"/>
          <w:sz w:val="26"/>
          <w:szCs w:val="26"/>
        </w:rPr>
        <w:t xml:space="preserve"> </w:t>
      </w:r>
      <w:proofErr w:type="spellStart"/>
      <w:r w:rsidR="007C75CD" w:rsidRPr="006F0E96">
        <w:rPr>
          <w:color w:val="231F20"/>
          <w:sz w:val="26"/>
          <w:szCs w:val="26"/>
        </w:rPr>
        <w:t>ua</w:t>
      </w:r>
      <w:proofErr w:type="spellEnd"/>
      <w:r w:rsidR="007C75CD" w:rsidRPr="006F0E96">
        <w:rPr>
          <w:color w:val="231F20"/>
          <w:sz w:val="26"/>
          <w:szCs w:val="26"/>
        </w:rPr>
        <w:t xml:space="preserve"> </w:t>
      </w:r>
      <w:proofErr w:type="spellStart"/>
      <w:r w:rsidR="007C75CD" w:rsidRPr="006F0E96">
        <w:rPr>
          <w:color w:val="231F20"/>
          <w:sz w:val="26"/>
          <w:szCs w:val="26"/>
        </w:rPr>
        <w:t>ntau</w:t>
      </w:r>
      <w:proofErr w:type="spellEnd"/>
      <w:r w:rsidR="007C75CD" w:rsidRPr="006F0E96">
        <w:rPr>
          <w:color w:val="231F20"/>
          <w:sz w:val="26"/>
          <w:szCs w:val="26"/>
        </w:rPr>
        <w:t xml:space="preserve"> yam</w:t>
      </w:r>
      <w:r w:rsidRPr="006F0E96">
        <w:rPr>
          <w:color w:val="231F20"/>
          <w:sz w:val="26"/>
          <w:szCs w:val="26"/>
        </w:rPr>
        <w:t xml:space="preserve"> </w:t>
      </w:r>
      <w:ins w:id="7" w:author="TOUVA" w:date="2021-05-05T20:29:00Z">
        <w:r w:rsidR="0053392C">
          <w:rPr>
            <w:color w:val="231F20"/>
            <w:sz w:val="26"/>
            <w:szCs w:val="26"/>
          </w:rPr>
          <w:t xml:space="preserve">uas </w:t>
        </w:r>
        <w:proofErr w:type="spellStart"/>
        <w:r w:rsidR="0053392C">
          <w:rPr>
            <w:color w:val="231F20"/>
            <w:sz w:val="26"/>
            <w:szCs w:val="26"/>
          </w:rPr>
          <w:t>siv</w:t>
        </w:r>
        <w:proofErr w:type="spellEnd"/>
        <w:r w:rsidR="0053392C">
          <w:rPr>
            <w:color w:val="231F20"/>
            <w:sz w:val="26"/>
            <w:szCs w:val="26"/>
          </w:rPr>
          <w:t xml:space="preserve"> </w:t>
        </w:r>
        <w:proofErr w:type="spellStart"/>
        <w:r w:rsidR="0053392C">
          <w:rPr>
            <w:color w:val="231F20"/>
            <w:sz w:val="26"/>
            <w:szCs w:val="26"/>
          </w:rPr>
          <w:t>txawv</w:t>
        </w:r>
        <w:proofErr w:type="spellEnd"/>
        <w:r w:rsidR="0053392C">
          <w:rPr>
            <w:color w:val="231F20"/>
            <w:sz w:val="26"/>
            <w:szCs w:val="26"/>
          </w:rPr>
          <w:t xml:space="preserve"> </w:t>
        </w:r>
      </w:ins>
      <w:proofErr w:type="spellStart"/>
      <w:r w:rsidRPr="006F0E96">
        <w:rPr>
          <w:color w:val="231F20"/>
          <w:sz w:val="26"/>
          <w:szCs w:val="26"/>
        </w:rPr>
        <w:t>nrog</w:t>
      </w:r>
      <w:proofErr w:type="spellEnd"/>
      <w:r w:rsidRPr="006F0E96">
        <w:rPr>
          <w:color w:val="231F20"/>
          <w:sz w:val="26"/>
          <w:szCs w:val="26"/>
        </w:rPr>
        <w:t xml:space="preserve"> cov me nyuam </w:t>
      </w:r>
      <w:proofErr w:type="spellStart"/>
      <w:r w:rsidRPr="006F0E96">
        <w:rPr>
          <w:color w:val="231F20"/>
          <w:sz w:val="26"/>
          <w:szCs w:val="26"/>
        </w:rPr>
        <w:t>hauv</w:t>
      </w:r>
      <w:proofErr w:type="spellEnd"/>
      <w:r w:rsidRPr="006F0E96">
        <w:rPr>
          <w:color w:val="231F20"/>
          <w:sz w:val="26"/>
          <w:szCs w:val="26"/>
        </w:rPr>
        <w:t xml:space="preserve"> ib-rau-ib, </w:t>
      </w:r>
      <w:proofErr w:type="spellStart"/>
      <w:r w:rsidRPr="006F0E96">
        <w:rPr>
          <w:color w:val="231F20"/>
          <w:sz w:val="26"/>
          <w:szCs w:val="26"/>
        </w:rPr>
        <w:t>hauv</w:t>
      </w:r>
      <w:proofErr w:type="spellEnd"/>
      <w:r w:rsidRPr="006F0E96">
        <w:rPr>
          <w:color w:val="231F20"/>
          <w:sz w:val="26"/>
          <w:szCs w:val="26"/>
        </w:rPr>
        <w:t xml:space="preserve"> </w:t>
      </w:r>
      <w:proofErr w:type="spellStart"/>
      <w:r w:rsidRPr="006F0E96">
        <w:rPr>
          <w:color w:val="231F20"/>
          <w:sz w:val="26"/>
          <w:szCs w:val="26"/>
        </w:rPr>
        <w:t>tsev</w:t>
      </w:r>
      <w:proofErr w:type="spellEnd"/>
      <w:r w:rsidRPr="006F0E96">
        <w:rPr>
          <w:color w:val="231F20"/>
          <w:sz w:val="26"/>
          <w:szCs w:val="26"/>
        </w:rPr>
        <w:t xml:space="preserve"> thiab / los </w:t>
      </w:r>
      <w:r w:rsidR="007C75CD" w:rsidRPr="006F0E96">
        <w:rPr>
          <w:color w:val="231F20"/>
          <w:sz w:val="26"/>
          <w:szCs w:val="26"/>
        </w:rPr>
        <w:t>sis</w:t>
      </w:r>
      <w:r w:rsidRPr="006F0E96">
        <w:rPr>
          <w:color w:val="231F20"/>
          <w:sz w:val="26"/>
          <w:szCs w:val="26"/>
        </w:rPr>
        <w:t xml:space="preserve"> </w:t>
      </w:r>
      <w:proofErr w:type="spellStart"/>
      <w:r w:rsidRPr="006F0E96">
        <w:rPr>
          <w:color w:val="231F20"/>
          <w:sz w:val="26"/>
          <w:szCs w:val="26"/>
        </w:rPr>
        <w:t>pab</w:t>
      </w:r>
      <w:proofErr w:type="spellEnd"/>
      <w:r w:rsidRPr="006F0E96">
        <w:rPr>
          <w:color w:val="231F20"/>
          <w:sz w:val="26"/>
          <w:szCs w:val="26"/>
        </w:rPr>
        <w:t xml:space="preserve"> </w:t>
      </w:r>
      <w:proofErr w:type="spellStart"/>
      <w:r w:rsidRPr="006F0E96">
        <w:rPr>
          <w:color w:val="231F20"/>
          <w:sz w:val="26"/>
          <w:szCs w:val="26"/>
        </w:rPr>
        <w:t>pawg</w:t>
      </w:r>
      <w:proofErr w:type="spellEnd"/>
      <w:r w:rsidRPr="006F0E96">
        <w:rPr>
          <w:color w:val="231F20"/>
          <w:sz w:val="26"/>
          <w:szCs w:val="26"/>
        </w:rPr>
        <w:t xml:space="preserve"> </w:t>
      </w:r>
      <w:proofErr w:type="spellStart"/>
      <w:r w:rsidRPr="006F0E96">
        <w:rPr>
          <w:color w:val="231F20"/>
          <w:sz w:val="26"/>
          <w:szCs w:val="26"/>
        </w:rPr>
        <w:t>teeb</w:t>
      </w:r>
      <w:proofErr w:type="spellEnd"/>
      <w:r w:rsidRPr="006F0E96">
        <w:rPr>
          <w:color w:val="231F20"/>
          <w:sz w:val="26"/>
          <w:szCs w:val="26"/>
        </w:rPr>
        <w:t xml:space="preserve"> </w:t>
      </w:r>
      <w:proofErr w:type="spellStart"/>
      <w:r w:rsidRPr="006F0E96">
        <w:rPr>
          <w:color w:val="231F20"/>
          <w:sz w:val="26"/>
          <w:szCs w:val="26"/>
        </w:rPr>
        <w:t>tsa</w:t>
      </w:r>
      <w:proofErr w:type="spellEnd"/>
      <w:r w:rsidRPr="006F0E96">
        <w:rPr>
          <w:color w:val="231F20"/>
          <w:sz w:val="26"/>
          <w:szCs w:val="26"/>
        </w:rPr>
        <w:t xml:space="preserve"> </w:t>
      </w:r>
      <w:proofErr w:type="spellStart"/>
      <w:r w:rsidRPr="006F0E96">
        <w:rPr>
          <w:color w:val="231F20"/>
          <w:sz w:val="26"/>
          <w:szCs w:val="26"/>
        </w:rPr>
        <w:t>hauv</w:t>
      </w:r>
      <w:proofErr w:type="spellEnd"/>
      <w:r w:rsidRPr="006F0E96">
        <w:rPr>
          <w:color w:val="231F20"/>
          <w:sz w:val="26"/>
          <w:szCs w:val="26"/>
        </w:rPr>
        <w:t xml:space="preserve"> </w:t>
      </w:r>
      <w:proofErr w:type="spellStart"/>
      <w:r w:rsidRPr="006F0E96">
        <w:rPr>
          <w:color w:val="231F20"/>
          <w:sz w:val="26"/>
          <w:szCs w:val="26"/>
        </w:rPr>
        <w:t>tsev</w:t>
      </w:r>
      <w:proofErr w:type="spellEnd"/>
      <w:r w:rsidRPr="006F0E96">
        <w:rPr>
          <w:color w:val="231F20"/>
          <w:sz w:val="26"/>
          <w:szCs w:val="26"/>
        </w:rPr>
        <w:t xml:space="preserve"> kawm ntawv, cov chaw </w:t>
      </w:r>
      <w:ins w:id="8" w:author="TOUVA" w:date="2021-05-05T20:31:00Z">
        <w:r w:rsidR="00160291">
          <w:rPr>
            <w:color w:val="231F20"/>
            <w:sz w:val="26"/>
            <w:szCs w:val="26"/>
          </w:rPr>
          <w:t xml:space="preserve">fab </w:t>
        </w:r>
        <w:proofErr w:type="spellStart"/>
        <w:r w:rsidR="00160291">
          <w:rPr>
            <w:color w:val="231F20"/>
            <w:sz w:val="26"/>
            <w:szCs w:val="26"/>
          </w:rPr>
          <w:t>kev</w:t>
        </w:r>
        <w:proofErr w:type="spellEnd"/>
        <w:r w:rsidR="00160291">
          <w:rPr>
            <w:color w:val="231F20"/>
            <w:sz w:val="26"/>
            <w:szCs w:val="26"/>
          </w:rPr>
          <w:t xml:space="preserve"> </w:t>
        </w:r>
      </w:ins>
      <w:proofErr w:type="spellStart"/>
      <w:r w:rsidRPr="006F0E96">
        <w:rPr>
          <w:color w:val="231F20"/>
          <w:sz w:val="26"/>
          <w:szCs w:val="26"/>
        </w:rPr>
        <w:t>ntseeg</w:t>
      </w:r>
      <w:proofErr w:type="spellEnd"/>
      <w:r w:rsidRPr="006F0E96">
        <w:rPr>
          <w:color w:val="231F20"/>
          <w:sz w:val="26"/>
          <w:szCs w:val="26"/>
        </w:rPr>
        <w:t xml:space="preserve">, thiab cov chaw </w:t>
      </w:r>
      <w:proofErr w:type="spellStart"/>
      <w:r w:rsidRPr="006F0E96">
        <w:rPr>
          <w:color w:val="231F20"/>
          <w:sz w:val="26"/>
          <w:szCs w:val="26"/>
        </w:rPr>
        <w:t>hauv</w:t>
      </w:r>
      <w:proofErr w:type="spellEnd"/>
      <w:r w:rsidRPr="006F0E96">
        <w:rPr>
          <w:color w:val="231F20"/>
          <w:sz w:val="26"/>
          <w:szCs w:val="26"/>
        </w:rPr>
        <w:t xml:space="preserve"> </w:t>
      </w:r>
      <w:proofErr w:type="spellStart"/>
      <w:r w:rsidRPr="006F0E96">
        <w:rPr>
          <w:color w:val="231F20"/>
          <w:sz w:val="26"/>
          <w:szCs w:val="26"/>
        </w:rPr>
        <w:t>zej</w:t>
      </w:r>
      <w:proofErr w:type="spellEnd"/>
      <w:r w:rsidRPr="006F0E96">
        <w:rPr>
          <w:color w:val="231F20"/>
          <w:sz w:val="26"/>
          <w:szCs w:val="26"/>
        </w:rPr>
        <w:t xml:space="preserve"> </w:t>
      </w:r>
      <w:proofErr w:type="spellStart"/>
      <w:r w:rsidRPr="006F0E96">
        <w:rPr>
          <w:color w:val="231F20"/>
          <w:sz w:val="26"/>
          <w:szCs w:val="26"/>
        </w:rPr>
        <w:t>zog</w:t>
      </w:r>
      <w:proofErr w:type="spellEnd"/>
      <w:r w:rsidR="00275F11" w:rsidRPr="006F0E96">
        <w:rPr>
          <w:color w:val="231F20"/>
          <w:sz w:val="26"/>
          <w:szCs w:val="26"/>
        </w:rPr>
        <w:t>.</w:t>
      </w:r>
      <w:proofErr w:type="gramEnd"/>
    </w:p>
    <w:p w14:paraId="06774803" w14:textId="5D8536BF" w:rsidR="004713FE" w:rsidRPr="00503284" w:rsidRDefault="00A510DD" w:rsidP="00B514F1">
      <w:pPr>
        <w:pStyle w:val="BodyText"/>
        <w:spacing w:before="190"/>
        <w:ind w:left="508" w:right="508"/>
        <w:jc w:val="center"/>
        <w:rPr>
          <w:sz w:val="24"/>
          <w:szCs w:val="24"/>
        </w:rPr>
      </w:pPr>
      <w:r w:rsidRPr="00503284">
        <w:rPr>
          <w:color w:val="231F20"/>
          <w:sz w:val="24"/>
          <w:szCs w:val="24"/>
        </w:rPr>
        <w:t>Nov yog</w:t>
      </w:r>
      <w:r w:rsidR="00D968CF" w:rsidRPr="00503284">
        <w:rPr>
          <w:color w:val="231F20"/>
          <w:sz w:val="24"/>
          <w:szCs w:val="24"/>
        </w:rPr>
        <w:t xml:space="preserve"> </w:t>
      </w:r>
      <w:proofErr w:type="spellStart"/>
      <w:ins w:id="9" w:author="TOUVA" w:date="2021-05-05T20:31:00Z">
        <w:r w:rsidR="00160291">
          <w:rPr>
            <w:color w:val="231F20"/>
            <w:sz w:val="24"/>
            <w:szCs w:val="24"/>
          </w:rPr>
          <w:t>ua</w:t>
        </w:r>
        <w:proofErr w:type="spellEnd"/>
        <w:r w:rsidR="00160291">
          <w:rPr>
            <w:color w:val="231F20"/>
            <w:sz w:val="24"/>
            <w:szCs w:val="24"/>
          </w:rPr>
          <w:t xml:space="preserve"> </w:t>
        </w:r>
      </w:ins>
      <w:r w:rsidR="00D968CF" w:rsidRPr="00503284">
        <w:rPr>
          <w:color w:val="231F20"/>
          <w:sz w:val="24"/>
          <w:szCs w:val="24"/>
        </w:rPr>
        <w:t>PUB</w:t>
      </w:r>
      <w:r w:rsidRPr="00503284">
        <w:rPr>
          <w:color w:val="231F20"/>
          <w:sz w:val="24"/>
          <w:szCs w:val="24"/>
        </w:rPr>
        <w:t xml:space="preserve"> DAWB, </w:t>
      </w:r>
      <w:r w:rsidR="00584801" w:rsidRPr="00503284">
        <w:rPr>
          <w:color w:val="231F20"/>
          <w:sz w:val="24"/>
          <w:szCs w:val="24"/>
        </w:rPr>
        <w:t>cov program</w:t>
      </w:r>
      <w:r w:rsidRPr="00503284">
        <w:rPr>
          <w:color w:val="231F20"/>
          <w:sz w:val="24"/>
          <w:szCs w:val="24"/>
        </w:rPr>
        <w:t xml:space="preserve"> </w:t>
      </w:r>
      <w:proofErr w:type="spellStart"/>
      <w:proofErr w:type="gramStart"/>
      <w:ins w:id="10" w:author="TOUVA" w:date="2021-05-05T20:31:00Z">
        <w:r w:rsidR="00160291">
          <w:rPr>
            <w:color w:val="231F20"/>
            <w:sz w:val="24"/>
            <w:szCs w:val="24"/>
          </w:rPr>
          <w:t>kev</w:t>
        </w:r>
        <w:proofErr w:type="spellEnd"/>
        <w:proofErr w:type="gramEnd"/>
        <w:r w:rsidR="00160291">
          <w:rPr>
            <w:color w:val="231F20"/>
            <w:sz w:val="24"/>
            <w:szCs w:val="24"/>
          </w:rPr>
          <w:t xml:space="preserve"> </w:t>
        </w:r>
        <w:proofErr w:type="spellStart"/>
        <w:r w:rsidR="00160291">
          <w:rPr>
            <w:color w:val="231F20"/>
            <w:sz w:val="24"/>
            <w:szCs w:val="24"/>
          </w:rPr>
          <w:t>txaus</w:t>
        </w:r>
        <w:proofErr w:type="spellEnd"/>
        <w:r w:rsidR="00160291">
          <w:rPr>
            <w:color w:val="231F20"/>
            <w:sz w:val="24"/>
            <w:szCs w:val="24"/>
          </w:rPr>
          <w:t xml:space="preserve"> </w:t>
        </w:r>
        <w:proofErr w:type="spellStart"/>
        <w:r w:rsidR="00160291">
          <w:rPr>
            <w:color w:val="231F20"/>
            <w:sz w:val="24"/>
            <w:szCs w:val="24"/>
          </w:rPr>
          <w:t>siab</w:t>
        </w:r>
        <w:proofErr w:type="spellEnd"/>
        <w:r w:rsidR="00160291">
          <w:rPr>
            <w:color w:val="231F20"/>
            <w:sz w:val="24"/>
            <w:szCs w:val="24"/>
          </w:rPr>
          <w:t xml:space="preserve"> </w:t>
        </w:r>
      </w:ins>
      <w:del w:id="11" w:author="TOUVA" w:date="2021-05-05T20:31:00Z">
        <w:r w:rsidRPr="00503284" w:rsidDel="00160291">
          <w:rPr>
            <w:color w:val="231F20"/>
            <w:sz w:val="24"/>
            <w:szCs w:val="24"/>
          </w:rPr>
          <w:delText>pab da</w:delText>
        </w:r>
      </w:del>
      <w:del w:id="12" w:author="TOUVA" w:date="2021-05-05T20:32:00Z">
        <w:r w:rsidRPr="00503284" w:rsidDel="00160291">
          <w:rPr>
            <w:color w:val="231F20"/>
            <w:sz w:val="24"/>
            <w:szCs w:val="24"/>
          </w:rPr>
          <w:delText>wb</w:delText>
        </w:r>
      </w:del>
      <w:proofErr w:type="spellStart"/>
      <w:ins w:id="13" w:author="TOUVA" w:date="2021-05-05T20:32:00Z">
        <w:r w:rsidR="00160291">
          <w:rPr>
            <w:color w:val="231F20"/>
            <w:sz w:val="24"/>
            <w:szCs w:val="24"/>
          </w:rPr>
          <w:t>ntawm</w:t>
        </w:r>
      </w:ins>
      <w:proofErr w:type="spellEnd"/>
      <w:del w:id="14" w:author="TOUVA" w:date="2021-05-05T20:32:00Z">
        <w:r w:rsidRPr="00503284" w:rsidDel="00160291">
          <w:rPr>
            <w:color w:val="231F20"/>
            <w:sz w:val="24"/>
            <w:szCs w:val="24"/>
          </w:rPr>
          <w:delText xml:space="preserve"> rau</w:delText>
        </w:r>
      </w:del>
      <w:r w:rsidRPr="00503284">
        <w:rPr>
          <w:color w:val="231F20"/>
          <w:sz w:val="24"/>
          <w:szCs w:val="24"/>
        </w:rPr>
        <w:t xml:space="preserve"> </w:t>
      </w:r>
      <w:proofErr w:type="spellStart"/>
      <w:r w:rsidRPr="00503284">
        <w:rPr>
          <w:color w:val="231F20"/>
          <w:sz w:val="24"/>
          <w:szCs w:val="24"/>
        </w:rPr>
        <w:t>tsev</w:t>
      </w:r>
      <w:proofErr w:type="spellEnd"/>
      <w:r w:rsidRPr="00503284">
        <w:rPr>
          <w:color w:val="231F20"/>
          <w:sz w:val="24"/>
          <w:szCs w:val="24"/>
        </w:rPr>
        <w:t xml:space="preserve"> </w:t>
      </w:r>
      <w:proofErr w:type="spellStart"/>
      <w:r w:rsidRPr="00503284">
        <w:rPr>
          <w:color w:val="231F20"/>
          <w:sz w:val="24"/>
          <w:szCs w:val="24"/>
        </w:rPr>
        <w:t>neeg</w:t>
      </w:r>
      <w:proofErr w:type="spellEnd"/>
      <w:r w:rsidRPr="00503284">
        <w:rPr>
          <w:color w:val="231F20"/>
          <w:sz w:val="24"/>
          <w:szCs w:val="24"/>
        </w:rPr>
        <w:t xml:space="preserve"> </w:t>
      </w:r>
      <w:r w:rsidR="00584801" w:rsidRPr="00503284">
        <w:rPr>
          <w:color w:val="231F20"/>
          <w:sz w:val="24"/>
          <w:szCs w:val="24"/>
        </w:rPr>
        <w:t xml:space="preserve">uas </w:t>
      </w:r>
      <w:proofErr w:type="spellStart"/>
      <w:r w:rsidR="00584801" w:rsidRPr="00503284">
        <w:rPr>
          <w:color w:val="231F20"/>
          <w:sz w:val="24"/>
          <w:szCs w:val="24"/>
        </w:rPr>
        <w:t>muaj</w:t>
      </w:r>
      <w:proofErr w:type="spellEnd"/>
      <w:r w:rsidRPr="00503284">
        <w:rPr>
          <w:color w:val="231F20"/>
          <w:sz w:val="24"/>
          <w:szCs w:val="24"/>
        </w:rPr>
        <w:t xml:space="preserve"> me</w:t>
      </w:r>
      <w:r w:rsidR="00584801" w:rsidRPr="00503284">
        <w:rPr>
          <w:color w:val="231F20"/>
          <w:sz w:val="24"/>
          <w:szCs w:val="24"/>
        </w:rPr>
        <w:t xml:space="preserve"> </w:t>
      </w:r>
      <w:r w:rsidRPr="00503284">
        <w:rPr>
          <w:color w:val="231F20"/>
          <w:sz w:val="24"/>
          <w:szCs w:val="24"/>
        </w:rPr>
        <w:t xml:space="preserve">nyuam </w:t>
      </w:r>
      <w:proofErr w:type="spellStart"/>
      <w:ins w:id="15" w:author="TOUVA" w:date="2021-05-05T20:32:00Z">
        <w:r w:rsidR="00160291">
          <w:rPr>
            <w:color w:val="231F20"/>
            <w:sz w:val="24"/>
            <w:szCs w:val="24"/>
          </w:rPr>
          <w:t>nim</w:t>
        </w:r>
        <w:proofErr w:type="spellEnd"/>
        <w:r w:rsidR="00160291">
          <w:rPr>
            <w:color w:val="231F20"/>
            <w:sz w:val="24"/>
            <w:szCs w:val="24"/>
          </w:rPr>
          <w:t xml:space="preserve"> </w:t>
        </w:r>
        <w:proofErr w:type="spellStart"/>
        <w:r w:rsidR="00160291">
          <w:rPr>
            <w:color w:val="231F20"/>
            <w:sz w:val="24"/>
            <w:szCs w:val="24"/>
          </w:rPr>
          <w:t>qhua</w:t>
        </w:r>
        <w:proofErr w:type="spellEnd"/>
        <w:r w:rsidR="00160291">
          <w:rPr>
            <w:color w:val="231F20"/>
            <w:sz w:val="24"/>
            <w:szCs w:val="24"/>
          </w:rPr>
          <w:t xml:space="preserve"> </w:t>
        </w:r>
        <w:proofErr w:type="spellStart"/>
        <w:r w:rsidR="00160291">
          <w:rPr>
            <w:color w:val="231F20"/>
            <w:sz w:val="24"/>
            <w:szCs w:val="24"/>
          </w:rPr>
          <w:t>yug</w:t>
        </w:r>
      </w:ins>
      <w:proofErr w:type="spellEnd"/>
      <w:del w:id="16" w:author="TOUVA" w:date="2021-05-05T20:32:00Z">
        <w:r w:rsidRPr="00503284" w:rsidDel="00160291">
          <w:rPr>
            <w:color w:val="231F20"/>
            <w:sz w:val="24"/>
            <w:szCs w:val="24"/>
          </w:rPr>
          <w:delText>hnub n</w:delText>
        </w:r>
      </w:del>
      <w:del w:id="17" w:author="TOUVA" w:date="2021-05-05T20:33:00Z">
        <w:r w:rsidRPr="00503284" w:rsidDel="00160291">
          <w:rPr>
            <w:color w:val="231F20"/>
            <w:sz w:val="24"/>
            <w:szCs w:val="24"/>
          </w:rPr>
          <w:delText>yoog</w:delText>
        </w:r>
      </w:del>
      <w:r w:rsidRPr="00503284">
        <w:rPr>
          <w:color w:val="231F20"/>
          <w:sz w:val="24"/>
          <w:szCs w:val="24"/>
        </w:rPr>
        <w:t xml:space="preserve"> </w:t>
      </w:r>
      <w:proofErr w:type="spellStart"/>
      <w:r w:rsidRPr="00503284">
        <w:rPr>
          <w:color w:val="231F20"/>
          <w:sz w:val="24"/>
          <w:szCs w:val="24"/>
        </w:rPr>
        <w:t>tshiab</w:t>
      </w:r>
      <w:proofErr w:type="spellEnd"/>
      <w:r w:rsidRPr="00503284">
        <w:rPr>
          <w:color w:val="231F20"/>
          <w:sz w:val="24"/>
          <w:szCs w:val="24"/>
        </w:rPr>
        <w:t xml:space="preserve"> </w:t>
      </w:r>
      <w:proofErr w:type="spellStart"/>
      <w:r w:rsidRPr="00503284">
        <w:rPr>
          <w:color w:val="231F20"/>
          <w:sz w:val="24"/>
          <w:szCs w:val="24"/>
        </w:rPr>
        <w:t>mus</w:t>
      </w:r>
      <w:proofErr w:type="spellEnd"/>
      <w:r w:rsidRPr="00503284">
        <w:rPr>
          <w:color w:val="231F20"/>
          <w:sz w:val="24"/>
          <w:szCs w:val="24"/>
        </w:rPr>
        <w:t xml:space="preserve"> </w:t>
      </w:r>
      <w:proofErr w:type="spellStart"/>
      <w:r w:rsidRPr="00503284">
        <w:rPr>
          <w:color w:val="231F20"/>
          <w:sz w:val="24"/>
          <w:szCs w:val="24"/>
        </w:rPr>
        <w:t>txog</w:t>
      </w:r>
      <w:proofErr w:type="spellEnd"/>
      <w:r w:rsidRPr="00503284">
        <w:rPr>
          <w:color w:val="231F20"/>
          <w:sz w:val="24"/>
          <w:szCs w:val="24"/>
        </w:rPr>
        <w:t xml:space="preserve"> 18</w:t>
      </w:r>
      <w:r w:rsidR="00584801" w:rsidRPr="00503284">
        <w:rPr>
          <w:color w:val="231F20"/>
          <w:sz w:val="24"/>
          <w:szCs w:val="24"/>
        </w:rPr>
        <w:t xml:space="preserve"> xyoo</w:t>
      </w:r>
      <w:r w:rsidR="00275F11" w:rsidRPr="00503284">
        <w:rPr>
          <w:color w:val="231F20"/>
          <w:sz w:val="24"/>
          <w:szCs w:val="24"/>
        </w:rPr>
        <w:t>.</w:t>
      </w:r>
    </w:p>
    <w:p w14:paraId="29125490" w14:textId="16583E35" w:rsidR="004713FE" w:rsidRPr="00116FD4" w:rsidRDefault="00931289" w:rsidP="00745BE4">
      <w:pPr>
        <w:pStyle w:val="BodyText"/>
        <w:spacing w:before="193" w:line="237" w:lineRule="auto"/>
        <w:ind w:left="302" w:right="299"/>
        <w:jc w:val="center"/>
        <w:rPr>
          <w:sz w:val="24"/>
          <w:szCs w:val="24"/>
        </w:rPr>
      </w:pPr>
      <w:proofErr w:type="spellStart"/>
      <w:proofErr w:type="gramStart"/>
      <w:r w:rsidRPr="00116FD4">
        <w:rPr>
          <w:color w:val="231F20"/>
          <w:sz w:val="24"/>
          <w:szCs w:val="24"/>
        </w:rPr>
        <w:t>kev</w:t>
      </w:r>
      <w:proofErr w:type="spellEnd"/>
      <w:proofErr w:type="gramEnd"/>
      <w:r w:rsidRPr="00116FD4">
        <w:rPr>
          <w:color w:val="231F20"/>
          <w:sz w:val="24"/>
          <w:szCs w:val="24"/>
        </w:rPr>
        <w:t xml:space="preserve"> </w:t>
      </w:r>
      <w:proofErr w:type="spellStart"/>
      <w:r w:rsidRPr="00116FD4">
        <w:rPr>
          <w:color w:val="231F20"/>
          <w:sz w:val="24"/>
          <w:szCs w:val="24"/>
        </w:rPr>
        <w:t>txhawb</w:t>
      </w:r>
      <w:proofErr w:type="spellEnd"/>
      <w:r w:rsidRPr="00116FD4">
        <w:rPr>
          <w:color w:val="231F20"/>
          <w:sz w:val="24"/>
          <w:szCs w:val="24"/>
        </w:rPr>
        <w:t xml:space="preserve"> </w:t>
      </w:r>
      <w:proofErr w:type="spellStart"/>
      <w:ins w:id="18" w:author="TOUVA" w:date="2021-05-05T20:33:00Z">
        <w:r w:rsidR="00160291">
          <w:rPr>
            <w:color w:val="231F20"/>
            <w:sz w:val="24"/>
            <w:szCs w:val="24"/>
          </w:rPr>
          <w:t>dej</w:t>
        </w:r>
        <w:proofErr w:type="spellEnd"/>
        <w:r w:rsidR="00160291">
          <w:rPr>
            <w:color w:val="231F20"/>
            <w:sz w:val="24"/>
            <w:szCs w:val="24"/>
          </w:rPr>
          <w:t xml:space="preserve"> </w:t>
        </w:r>
      </w:ins>
      <w:proofErr w:type="spellStart"/>
      <w:r w:rsidRPr="00116FD4">
        <w:rPr>
          <w:color w:val="231F20"/>
          <w:sz w:val="24"/>
          <w:szCs w:val="24"/>
        </w:rPr>
        <w:t>siab</w:t>
      </w:r>
      <w:proofErr w:type="spellEnd"/>
      <w:r w:rsidRPr="00116FD4">
        <w:rPr>
          <w:color w:val="231F20"/>
          <w:sz w:val="24"/>
          <w:szCs w:val="24"/>
        </w:rPr>
        <w:t xml:space="preserve">, </w:t>
      </w:r>
      <w:proofErr w:type="spellStart"/>
      <w:r w:rsidRPr="00116FD4">
        <w:rPr>
          <w:color w:val="231F20"/>
          <w:sz w:val="24"/>
          <w:szCs w:val="24"/>
        </w:rPr>
        <w:t>suav</w:t>
      </w:r>
      <w:proofErr w:type="spellEnd"/>
      <w:r w:rsidRPr="00116FD4">
        <w:rPr>
          <w:color w:val="231F20"/>
          <w:sz w:val="24"/>
          <w:szCs w:val="24"/>
        </w:rPr>
        <w:t xml:space="preserve"> </w:t>
      </w:r>
      <w:proofErr w:type="spellStart"/>
      <w:r w:rsidRPr="00116FD4">
        <w:rPr>
          <w:color w:val="231F20"/>
          <w:sz w:val="24"/>
          <w:szCs w:val="24"/>
        </w:rPr>
        <w:t>nrog</w:t>
      </w:r>
      <w:proofErr w:type="spellEnd"/>
      <w:r w:rsidRPr="00116FD4">
        <w:rPr>
          <w:color w:val="231F20"/>
          <w:sz w:val="24"/>
          <w:szCs w:val="24"/>
        </w:rPr>
        <w:t xml:space="preserve"> </w:t>
      </w:r>
      <w:proofErr w:type="spellStart"/>
      <w:r w:rsidRPr="00116FD4">
        <w:rPr>
          <w:color w:val="231F20"/>
          <w:sz w:val="24"/>
          <w:szCs w:val="24"/>
        </w:rPr>
        <w:t>khoom</w:t>
      </w:r>
      <w:proofErr w:type="spellEnd"/>
      <w:r w:rsidRPr="00116FD4">
        <w:rPr>
          <w:color w:val="231F20"/>
          <w:sz w:val="24"/>
          <w:szCs w:val="24"/>
        </w:rPr>
        <w:t xml:space="preserve"> </w:t>
      </w:r>
      <w:proofErr w:type="spellStart"/>
      <w:r w:rsidRPr="00116FD4">
        <w:rPr>
          <w:color w:val="231F20"/>
          <w:sz w:val="24"/>
          <w:szCs w:val="24"/>
        </w:rPr>
        <w:t>noj</w:t>
      </w:r>
      <w:proofErr w:type="spellEnd"/>
      <w:r w:rsidRPr="00116FD4">
        <w:rPr>
          <w:color w:val="231F20"/>
          <w:sz w:val="24"/>
          <w:szCs w:val="24"/>
        </w:rPr>
        <w:t xml:space="preserve"> t</w:t>
      </w:r>
      <w:del w:id="19" w:author="TOUVA" w:date="2021-05-05T20:33:00Z">
        <w:r w:rsidRPr="00116FD4" w:rsidDel="00160291">
          <w:rPr>
            <w:color w:val="231F20"/>
            <w:sz w:val="24"/>
            <w:szCs w:val="24"/>
          </w:rPr>
          <w:delText>x</w:delText>
        </w:r>
      </w:del>
      <w:r w:rsidRPr="00116FD4">
        <w:rPr>
          <w:color w:val="231F20"/>
          <w:sz w:val="24"/>
          <w:szCs w:val="24"/>
        </w:rPr>
        <w:t xml:space="preserve">om </w:t>
      </w:r>
      <w:proofErr w:type="spellStart"/>
      <w:r w:rsidRPr="00116FD4">
        <w:rPr>
          <w:color w:val="231F20"/>
          <w:sz w:val="24"/>
          <w:szCs w:val="24"/>
        </w:rPr>
        <w:t>ncauj</w:t>
      </w:r>
      <w:proofErr w:type="spellEnd"/>
      <w:r w:rsidRPr="00116FD4">
        <w:rPr>
          <w:color w:val="231F20"/>
          <w:sz w:val="24"/>
          <w:szCs w:val="24"/>
        </w:rPr>
        <w:t xml:space="preserve">, </w:t>
      </w:r>
      <w:proofErr w:type="spellStart"/>
      <w:r w:rsidRPr="00116FD4">
        <w:rPr>
          <w:color w:val="231F20"/>
          <w:sz w:val="24"/>
          <w:szCs w:val="24"/>
        </w:rPr>
        <w:t>khoom</w:t>
      </w:r>
      <w:proofErr w:type="spellEnd"/>
      <w:r w:rsidRPr="00116FD4">
        <w:rPr>
          <w:color w:val="231F20"/>
          <w:sz w:val="24"/>
          <w:szCs w:val="24"/>
        </w:rPr>
        <w:t xml:space="preserve"> </w:t>
      </w:r>
      <w:proofErr w:type="spellStart"/>
      <w:r w:rsidRPr="00116FD4">
        <w:rPr>
          <w:color w:val="231F20"/>
          <w:sz w:val="24"/>
          <w:szCs w:val="24"/>
        </w:rPr>
        <w:t>plig</w:t>
      </w:r>
      <w:proofErr w:type="spellEnd"/>
      <w:r w:rsidRPr="00116FD4">
        <w:rPr>
          <w:color w:val="231F20"/>
          <w:sz w:val="24"/>
          <w:szCs w:val="24"/>
        </w:rPr>
        <w:t xml:space="preserve"> </w:t>
      </w:r>
      <w:proofErr w:type="spellStart"/>
      <w:r w:rsidRPr="00116FD4">
        <w:rPr>
          <w:color w:val="231F20"/>
          <w:sz w:val="24"/>
          <w:szCs w:val="24"/>
        </w:rPr>
        <w:t>ua</w:t>
      </w:r>
      <w:proofErr w:type="spellEnd"/>
      <w:r w:rsidRPr="00116FD4">
        <w:rPr>
          <w:color w:val="231F20"/>
          <w:sz w:val="24"/>
          <w:szCs w:val="24"/>
        </w:rPr>
        <w:t xml:space="preserve"> </w:t>
      </w:r>
      <w:proofErr w:type="spellStart"/>
      <w:r w:rsidRPr="00116FD4">
        <w:rPr>
          <w:color w:val="231F20"/>
          <w:sz w:val="24"/>
          <w:szCs w:val="24"/>
        </w:rPr>
        <w:t>kev</w:t>
      </w:r>
      <w:proofErr w:type="spellEnd"/>
      <w:r w:rsidRPr="00116FD4">
        <w:rPr>
          <w:color w:val="231F20"/>
          <w:sz w:val="24"/>
          <w:szCs w:val="24"/>
        </w:rPr>
        <w:t xml:space="preserve"> </w:t>
      </w:r>
      <w:proofErr w:type="spellStart"/>
      <w:r w:rsidRPr="00116FD4">
        <w:rPr>
          <w:color w:val="231F20"/>
          <w:sz w:val="24"/>
          <w:szCs w:val="24"/>
        </w:rPr>
        <w:t>lom</w:t>
      </w:r>
      <w:proofErr w:type="spellEnd"/>
      <w:r w:rsidRPr="00116FD4">
        <w:rPr>
          <w:color w:val="231F20"/>
          <w:sz w:val="24"/>
          <w:szCs w:val="24"/>
        </w:rPr>
        <w:t xml:space="preserve"> </w:t>
      </w:r>
      <w:proofErr w:type="spellStart"/>
      <w:r w:rsidRPr="00116FD4">
        <w:rPr>
          <w:color w:val="231F20"/>
          <w:sz w:val="24"/>
          <w:szCs w:val="24"/>
        </w:rPr>
        <w:t>zem</w:t>
      </w:r>
      <w:proofErr w:type="spellEnd"/>
      <w:r w:rsidRPr="00116FD4">
        <w:rPr>
          <w:color w:val="231F20"/>
          <w:sz w:val="24"/>
          <w:szCs w:val="24"/>
        </w:rPr>
        <w:t xml:space="preserve">, thiab ntawv </w:t>
      </w:r>
      <w:proofErr w:type="spellStart"/>
      <w:r w:rsidRPr="00116FD4">
        <w:rPr>
          <w:color w:val="231F20"/>
          <w:sz w:val="24"/>
          <w:szCs w:val="24"/>
        </w:rPr>
        <w:t>qhia</w:t>
      </w:r>
      <w:proofErr w:type="spellEnd"/>
      <w:r w:rsidRPr="00116FD4">
        <w:rPr>
          <w:color w:val="231F20"/>
          <w:sz w:val="24"/>
          <w:szCs w:val="24"/>
        </w:rPr>
        <w:t xml:space="preserve"> </w:t>
      </w:r>
      <w:proofErr w:type="spellStart"/>
      <w:ins w:id="20" w:author="TOUVA" w:date="2021-05-05T20:33:00Z">
        <w:r w:rsidR="00160291">
          <w:rPr>
            <w:color w:val="231F20"/>
            <w:sz w:val="24"/>
            <w:szCs w:val="24"/>
          </w:rPr>
          <w:t>ua</w:t>
        </w:r>
        <w:proofErr w:type="spellEnd"/>
        <w:r w:rsidR="00160291">
          <w:rPr>
            <w:color w:val="231F20"/>
            <w:sz w:val="24"/>
            <w:szCs w:val="24"/>
          </w:rPr>
          <w:t xml:space="preserve"> </w:t>
        </w:r>
      </w:ins>
      <w:proofErr w:type="spellStart"/>
      <w:r w:rsidRPr="00116FD4">
        <w:rPr>
          <w:color w:val="231F20"/>
          <w:sz w:val="24"/>
          <w:szCs w:val="24"/>
        </w:rPr>
        <w:t>khoom</w:t>
      </w:r>
      <w:proofErr w:type="spellEnd"/>
      <w:r w:rsidRPr="00116FD4">
        <w:rPr>
          <w:color w:val="231F20"/>
          <w:sz w:val="24"/>
          <w:szCs w:val="24"/>
        </w:rPr>
        <w:t xml:space="preserve"> </w:t>
      </w:r>
      <w:proofErr w:type="spellStart"/>
      <w:r w:rsidRPr="00116FD4">
        <w:rPr>
          <w:color w:val="231F20"/>
          <w:sz w:val="24"/>
          <w:szCs w:val="24"/>
        </w:rPr>
        <w:t>plig</w:t>
      </w:r>
      <w:proofErr w:type="spellEnd"/>
      <w:r w:rsidRPr="00116FD4">
        <w:rPr>
          <w:color w:val="231F20"/>
          <w:sz w:val="24"/>
          <w:szCs w:val="24"/>
        </w:rPr>
        <w:t xml:space="preserve">, yog </w:t>
      </w:r>
      <w:proofErr w:type="spellStart"/>
      <w:r w:rsidRPr="00116FD4">
        <w:rPr>
          <w:color w:val="231F20"/>
          <w:sz w:val="24"/>
          <w:szCs w:val="24"/>
        </w:rPr>
        <w:t>kev</w:t>
      </w:r>
      <w:proofErr w:type="spellEnd"/>
      <w:r w:rsidRPr="00116FD4">
        <w:rPr>
          <w:color w:val="231F20"/>
          <w:sz w:val="24"/>
          <w:szCs w:val="24"/>
        </w:rPr>
        <w:t xml:space="preserve"> </w:t>
      </w:r>
      <w:proofErr w:type="spellStart"/>
      <w:r w:rsidRPr="00116FD4">
        <w:rPr>
          <w:color w:val="231F20"/>
          <w:sz w:val="24"/>
          <w:szCs w:val="24"/>
        </w:rPr>
        <w:t>txhawb</w:t>
      </w:r>
      <w:proofErr w:type="spellEnd"/>
      <w:r w:rsidRPr="00116FD4">
        <w:rPr>
          <w:color w:val="231F20"/>
          <w:sz w:val="24"/>
          <w:szCs w:val="24"/>
        </w:rPr>
        <w:t xml:space="preserve"> </w:t>
      </w:r>
      <w:proofErr w:type="spellStart"/>
      <w:ins w:id="21" w:author="TOUVA" w:date="2021-05-05T20:33:00Z">
        <w:r w:rsidR="00160291">
          <w:rPr>
            <w:color w:val="231F20"/>
            <w:sz w:val="24"/>
            <w:szCs w:val="24"/>
          </w:rPr>
          <w:t>dej</w:t>
        </w:r>
        <w:proofErr w:type="spellEnd"/>
        <w:r w:rsidR="00160291">
          <w:rPr>
            <w:color w:val="231F20"/>
            <w:sz w:val="24"/>
            <w:szCs w:val="24"/>
          </w:rPr>
          <w:t xml:space="preserve"> </w:t>
        </w:r>
      </w:ins>
      <w:proofErr w:type="spellStart"/>
      <w:r w:rsidR="00A448D7" w:rsidRPr="00116FD4">
        <w:rPr>
          <w:color w:val="231F20"/>
          <w:sz w:val="24"/>
          <w:szCs w:val="24"/>
        </w:rPr>
        <w:t>siab</w:t>
      </w:r>
      <w:proofErr w:type="spellEnd"/>
      <w:r w:rsidRPr="00116FD4">
        <w:rPr>
          <w:color w:val="231F20"/>
          <w:sz w:val="24"/>
          <w:szCs w:val="24"/>
        </w:rPr>
        <w:t xml:space="preserve"> rau </w:t>
      </w:r>
      <w:proofErr w:type="spellStart"/>
      <w:r w:rsidRPr="00116FD4">
        <w:rPr>
          <w:color w:val="231F20"/>
          <w:sz w:val="24"/>
          <w:szCs w:val="24"/>
        </w:rPr>
        <w:t>tsev</w:t>
      </w:r>
      <w:proofErr w:type="spellEnd"/>
      <w:r w:rsidRPr="00116FD4">
        <w:rPr>
          <w:color w:val="231F20"/>
          <w:sz w:val="24"/>
          <w:szCs w:val="24"/>
        </w:rPr>
        <w:t xml:space="preserve"> </w:t>
      </w:r>
      <w:proofErr w:type="spellStart"/>
      <w:r w:rsidRPr="00116FD4">
        <w:rPr>
          <w:color w:val="231F20"/>
          <w:sz w:val="24"/>
          <w:szCs w:val="24"/>
        </w:rPr>
        <w:t>neeg</w:t>
      </w:r>
      <w:proofErr w:type="spellEnd"/>
      <w:r w:rsidRPr="00116FD4">
        <w:rPr>
          <w:color w:val="231F20"/>
          <w:sz w:val="24"/>
          <w:szCs w:val="24"/>
        </w:rPr>
        <w:t xml:space="preserve"> </w:t>
      </w:r>
      <w:proofErr w:type="spellStart"/>
      <w:r w:rsidRPr="00116FD4">
        <w:rPr>
          <w:color w:val="231F20"/>
          <w:sz w:val="24"/>
          <w:szCs w:val="24"/>
        </w:rPr>
        <w:t>ua</w:t>
      </w:r>
      <w:proofErr w:type="spellEnd"/>
      <w:r w:rsidRPr="00116FD4">
        <w:rPr>
          <w:color w:val="231F20"/>
          <w:sz w:val="24"/>
          <w:szCs w:val="24"/>
        </w:rPr>
        <w:t xml:space="preserve"> </w:t>
      </w:r>
      <w:proofErr w:type="spellStart"/>
      <w:r w:rsidRPr="00116FD4">
        <w:rPr>
          <w:color w:val="231F20"/>
          <w:sz w:val="24"/>
          <w:szCs w:val="24"/>
        </w:rPr>
        <w:t>kom</w:t>
      </w:r>
      <w:proofErr w:type="spellEnd"/>
      <w:r w:rsidRPr="00116FD4">
        <w:rPr>
          <w:color w:val="231F20"/>
          <w:sz w:val="24"/>
          <w:szCs w:val="24"/>
        </w:rPr>
        <w:t xml:space="preserve"> qhov </w:t>
      </w:r>
      <w:r w:rsidR="00A448D7" w:rsidRPr="00116FD4">
        <w:rPr>
          <w:color w:val="231F20"/>
          <w:sz w:val="24"/>
          <w:szCs w:val="24"/>
        </w:rPr>
        <w:t>program</w:t>
      </w:r>
      <w:ins w:id="22" w:author="TOUVA" w:date="2021-05-05T20:33:00Z">
        <w:r w:rsidR="00160291">
          <w:rPr>
            <w:color w:val="231F20"/>
            <w:sz w:val="24"/>
            <w:szCs w:val="24"/>
          </w:rPr>
          <w:t xml:space="preserve"> no tiav mus</w:t>
        </w:r>
      </w:ins>
      <w:r w:rsidR="00275F11" w:rsidRPr="00116FD4">
        <w:rPr>
          <w:color w:val="231F20"/>
          <w:sz w:val="24"/>
          <w:szCs w:val="24"/>
        </w:rPr>
        <w:t>.</w:t>
      </w:r>
    </w:p>
    <w:p w14:paraId="3F42D800" w14:textId="77777777" w:rsidR="004713FE" w:rsidRDefault="004713FE">
      <w:pPr>
        <w:pStyle w:val="BodyText"/>
        <w:rPr>
          <w:sz w:val="20"/>
        </w:rPr>
      </w:pPr>
    </w:p>
    <w:p w14:paraId="026560FB" w14:textId="77777777" w:rsidR="004713FE" w:rsidRDefault="004713FE">
      <w:pPr>
        <w:pStyle w:val="BodyText"/>
        <w:spacing w:before="9"/>
        <w:rPr>
          <w:sz w:val="27"/>
        </w:rPr>
      </w:pPr>
    </w:p>
    <w:p w14:paraId="06461CA8" w14:textId="77777777" w:rsidR="004713FE" w:rsidRDefault="004713FE">
      <w:pPr>
        <w:rPr>
          <w:sz w:val="27"/>
        </w:rPr>
        <w:sectPr w:rsidR="004713FE">
          <w:type w:val="continuous"/>
          <w:pgSz w:w="12600" w:h="16200"/>
          <w:pgMar w:top="460" w:right="440" w:bottom="0" w:left="440" w:header="720" w:footer="720" w:gutter="0"/>
          <w:cols w:space="720"/>
        </w:sectPr>
      </w:pPr>
    </w:p>
    <w:p w14:paraId="4AC61799" w14:textId="4634A89C" w:rsidR="004713FE" w:rsidRPr="00AA1096" w:rsidRDefault="00AA1096">
      <w:pPr>
        <w:spacing w:before="137" w:line="256" w:lineRule="auto"/>
        <w:ind w:left="100" w:right="19"/>
        <w:rPr>
          <w:rFonts w:ascii="Garamond"/>
          <w:sz w:val="36"/>
          <w:szCs w:val="36"/>
        </w:rPr>
      </w:pPr>
      <w:r w:rsidRPr="00AA1096">
        <w:rPr>
          <w:rFonts w:ascii="Garamond"/>
          <w:color w:val="1B75BC"/>
          <w:spacing w:val="-4"/>
          <w:sz w:val="36"/>
          <w:szCs w:val="36"/>
        </w:rPr>
        <w:lastRenderedPageBreak/>
        <w:t>COV NTSIAB LUS TAG NRHO</w:t>
      </w:r>
      <w:r w:rsidR="00275F11" w:rsidRPr="00AA1096">
        <w:rPr>
          <w:rFonts w:ascii="Garamond"/>
          <w:color w:val="1B75BC"/>
          <w:spacing w:val="-6"/>
          <w:sz w:val="36"/>
          <w:szCs w:val="36"/>
        </w:rPr>
        <w:t>:</w:t>
      </w:r>
    </w:p>
    <w:p w14:paraId="2C842CC1" w14:textId="6646CAFB" w:rsidR="004713FE" w:rsidRPr="00BF78DC" w:rsidRDefault="00275F11">
      <w:pPr>
        <w:pStyle w:val="ListParagraph"/>
        <w:numPr>
          <w:ilvl w:val="0"/>
          <w:numId w:val="1"/>
        </w:numPr>
        <w:tabs>
          <w:tab w:val="left" w:pos="459"/>
          <w:tab w:val="left" w:pos="461"/>
        </w:tabs>
        <w:spacing w:before="88"/>
      </w:pPr>
      <w:r>
        <w:rPr>
          <w:color w:val="1B75BC"/>
          <w:w w:val="95"/>
          <w:sz w:val="28"/>
        </w:rPr>
        <w:br w:type="column"/>
      </w:r>
      <w:proofErr w:type="spellStart"/>
      <w:r w:rsidR="00BF78DC" w:rsidRPr="00BF78DC">
        <w:rPr>
          <w:color w:val="1B75BC"/>
        </w:rPr>
        <w:lastRenderedPageBreak/>
        <w:t>Kev</w:t>
      </w:r>
      <w:proofErr w:type="spellEnd"/>
      <w:r w:rsidR="00BF78DC" w:rsidRPr="00BF78DC">
        <w:rPr>
          <w:color w:val="1B75BC"/>
        </w:rPr>
        <w:t xml:space="preserve"> sib </w:t>
      </w:r>
      <w:proofErr w:type="spellStart"/>
      <w:r w:rsidR="00BF78DC" w:rsidRPr="00BF78DC">
        <w:rPr>
          <w:color w:val="1B75BC"/>
        </w:rPr>
        <w:t>txuas</w:t>
      </w:r>
      <w:proofErr w:type="spellEnd"/>
      <w:r w:rsidR="00BF78DC" w:rsidRPr="00BF78DC">
        <w:rPr>
          <w:color w:val="1B75BC"/>
        </w:rPr>
        <w:t xml:space="preserve"> </w:t>
      </w:r>
      <w:proofErr w:type="spellStart"/>
      <w:r w:rsidR="00BF78DC" w:rsidRPr="00BF78DC">
        <w:rPr>
          <w:color w:val="1B75BC"/>
        </w:rPr>
        <w:t>lus</w:t>
      </w:r>
      <w:proofErr w:type="spellEnd"/>
      <w:r w:rsidR="00BF78DC" w:rsidRPr="00BF78DC">
        <w:rPr>
          <w:color w:val="1B75BC"/>
        </w:rPr>
        <w:t xml:space="preserve"> </w:t>
      </w:r>
      <w:proofErr w:type="spellStart"/>
      <w:r w:rsidR="00BF78DC" w:rsidRPr="00BF78DC">
        <w:rPr>
          <w:color w:val="1B75BC"/>
        </w:rPr>
        <w:t>mus</w:t>
      </w:r>
      <w:proofErr w:type="spellEnd"/>
      <w:r w:rsidR="00BF78DC" w:rsidRPr="00BF78DC">
        <w:rPr>
          <w:color w:val="1B75BC"/>
        </w:rPr>
        <w:t xml:space="preserve"> rau </w:t>
      </w:r>
      <w:del w:id="23" w:author="TOUVA" w:date="2021-05-05T20:34:00Z">
        <w:r w:rsidR="00BF78DC" w:rsidRPr="00BF78DC" w:rsidDel="00160291">
          <w:rPr>
            <w:color w:val="1B75BC"/>
          </w:rPr>
          <w:delText xml:space="preserve">qhov </w:delText>
        </w:r>
      </w:del>
      <w:ins w:id="24" w:author="TOUVA" w:date="2021-05-05T20:34:00Z">
        <w:r w:rsidR="00160291">
          <w:rPr>
            <w:color w:val="1B75BC"/>
          </w:rPr>
          <w:t>fab</w:t>
        </w:r>
        <w:r w:rsidR="00160291" w:rsidRPr="00BF78DC">
          <w:rPr>
            <w:color w:val="1B75BC"/>
          </w:rPr>
          <w:t xml:space="preserve"> </w:t>
        </w:r>
      </w:ins>
      <w:r w:rsidR="00BF78DC" w:rsidRPr="00BF78DC">
        <w:rPr>
          <w:color w:val="1B75BC"/>
        </w:rPr>
        <w:t>zoo</w:t>
      </w:r>
    </w:p>
    <w:p w14:paraId="65B5AD0C" w14:textId="455B37F5" w:rsidR="004713FE" w:rsidRPr="002C462C" w:rsidRDefault="00901C56">
      <w:pPr>
        <w:pStyle w:val="ListParagraph"/>
        <w:numPr>
          <w:ilvl w:val="0"/>
          <w:numId w:val="1"/>
        </w:numPr>
        <w:tabs>
          <w:tab w:val="left" w:pos="459"/>
          <w:tab w:val="left" w:pos="461"/>
        </w:tabs>
        <w:spacing w:before="6" w:line="244" w:lineRule="auto"/>
        <w:ind w:right="38"/>
      </w:pPr>
      <w:proofErr w:type="spellStart"/>
      <w:r w:rsidRPr="002C462C">
        <w:rPr>
          <w:color w:val="1B75BC"/>
          <w:w w:val="95"/>
        </w:rPr>
        <w:t>Tsim</w:t>
      </w:r>
      <w:proofErr w:type="spellEnd"/>
      <w:r w:rsidRPr="002C462C">
        <w:rPr>
          <w:color w:val="1B75BC"/>
          <w:w w:val="95"/>
        </w:rPr>
        <w:t xml:space="preserve"> cov </w:t>
      </w:r>
      <w:proofErr w:type="spellStart"/>
      <w:r w:rsidRPr="002C462C">
        <w:rPr>
          <w:color w:val="1B75BC"/>
          <w:w w:val="95"/>
        </w:rPr>
        <w:t>kab</w:t>
      </w:r>
      <w:proofErr w:type="spellEnd"/>
      <w:r w:rsidRPr="002C462C">
        <w:rPr>
          <w:color w:val="1B75BC"/>
          <w:w w:val="95"/>
        </w:rPr>
        <w:t xml:space="preserve"> </w:t>
      </w:r>
      <w:proofErr w:type="spellStart"/>
      <w:r w:rsidRPr="002C462C">
        <w:rPr>
          <w:color w:val="1B75BC"/>
          <w:w w:val="95"/>
        </w:rPr>
        <w:t>ke</w:t>
      </w:r>
      <w:proofErr w:type="spellEnd"/>
      <w:r w:rsidRPr="002C462C">
        <w:rPr>
          <w:color w:val="1B75BC"/>
          <w:w w:val="95"/>
        </w:rPr>
        <w:t xml:space="preserve"> rau cov </w:t>
      </w:r>
      <w:proofErr w:type="spellStart"/>
      <w:r w:rsidRPr="002C462C">
        <w:rPr>
          <w:color w:val="1B75BC"/>
          <w:w w:val="95"/>
        </w:rPr>
        <w:t>kev</w:t>
      </w:r>
      <w:proofErr w:type="spellEnd"/>
      <w:r w:rsidRPr="002C462C">
        <w:rPr>
          <w:color w:val="1B75BC"/>
          <w:w w:val="95"/>
        </w:rPr>
        <w:t xml:space="preserve"> </w:t>
      </w:r>
      <w:proofErr w:type="spellStart"/>
      <w:r w:rsidRPr="002C462C">
        <w:rPr>
          <w:color w:val="1B75BC"/>
          <w:w w:val="95"/>
        </w:rPr>
        <w:t>ua</w:t>
      </w:r>
      <w:proofErr w:type="spellEnd"/>
      <w:r w:rsidRPr="002C462C">
        <w:rPr>
          <w:color w:val="1B75BC"/>
          <w:w w:val="95"/>
        </w:rPr>
        <w:t xml:space="preserve"> </w:t>
      </w:r>
      <w:del w:id="25" w:author="TOUVA" w:date="2021-05-05T20:34:00Z">
        <w:r w:rsidRPr="002C462C" w:rsidDel="00160291">
          <w:rPr>
            <w:color w:val="1B75BC"/>
            <w:w w:val="95"/>
          </w:rPr>
          <w:delText>ub no</w:delText>
        </w:r>
      </w:del>
      <w:proofErr w:type="spellStart"/>
      <w:ins w:id="26" w:author="TOUVA" w:date="2021-05-05T20:34:00Z">
        <w:r w:rsidR="00160291">
          <w:rPr>
            <w:color w:val="1B75BC"/>
            <w:w w:val="95"/>
          </w:rPr>
          <w:t>si</w:t>
        </w:r>
      </w:ins>
      <w:proofErr w:type="spellEnd"/>
      <w:r w:rsidRPr="002C462C">
        <w:rPr>
          <w:color w:val="1B75BC"/>
          <w:w w:val="95"/>
        </w:rPr>
        <w:t xml:space="preserve"> </w:t>
      </w:r>
      <w:proofErr w:type="spellStart"/>
      <w:r w:rsidRPr="002C462C">
        <w:rPr>
          <w:color w:val="1B75BC"/>
          <w:w w:val="95"/>
        </w:rPr>
        <w:t>hauv</w:t>
      </w:r>
      <w:proofErr w:type="spellEnd"/>
      <w:r w:rsidRPr="002C462C">
        <w:rPr>
          <w:color w:val="1B75BC"/>
          <w:w w:val="95"/>
        </w:rPr>
        <w:t xml:space="preserve"> </w:t>
      </w:r>
      <w:proofErr w:type="spellStart"/>
      <w:r w:rsidRPr="002C462C">
        <w:rPr>
          <w:color w:val="1B75BC"/>
          <w:w w:val="95"/>
        </w:rPr>
        <w:t>tsev</w:t>
      </w:r>
      <w:proofErr w:type="spellEnd"/>
      <w:r w:rsidRPr="002C462C">
        <w:rPr>
          <w:color w:val="1B75BC"/>
          <w:w w:val="95"/>
        </w:rPr>
        <w:t xml:space="preserve"> </w:t>
      </w:r>
      <w:proofErr w:type="spellStart"/>
      <w:r w:rsidRPr="002C462C">
        <w:rPr>
          <w:color w:val="1B75BC"/>
          <w:w w:val="95"/>
        </w:rPr>
        <w:t>neeg</w:t>
      </w:r>
      <w:proofErr w:type="spellEnd"/>
    </w:p>
    <w:p w14:paraId="05BC8366" w14:textId="24D5E932" w:rsidR="004713FE" w:rsidRPr="00FD5BB5" w:rsidRDefault="00A91F29">
      <w:pPr>
        <w:pStyle w:val="ListParagraph"/>
        <w:numPr>
          <w:ilvl w:val="0"/>
          <w:numId w:val="1"/>
        </w:numPr>
        <w:tabs>
          <w:tab w:val="left" w:pos="459"/>
          <w:tab w:val="left" w:pos="461"/>
        </w:tabs>
        <w:spacing w:line="244" w:lineRule="auto"/>
        <w:ind w:right="399"/>
      </w:pPr>
      <w:r w:rsidRPr="00FD5BB5">
        <w:rPr>
          <w:color w:val="1B75BC"/>
          <w:w w:val="95"/>
        </w:rPr>
        <w:t xml:space="preserve">Cov </w:t>
      </w:r>
      <w:proofErr w:type="spellStart"/>
      <w:r w:rsidRPr="00FD5BB5">
        <w:rPr>
          <w:color w:val="1B75BC"/>
          <w:w w:val="95"/>
        </w:rPr>
        <w:t>kev</w:t>
      </w:r>
      <w:proofErr w:type="spellEnd"/>
      <w:r w:rsidRPr="00FD5BB5">
        <w:rPr>
          <w:color w:val="1B75BC"/>
          <w:w w:val="95"/>
        </w:rPr>
        <w:t xml:space="preserve"> </w:t>
      </w:r>
      <w:proofErr w:type="spellStart"/>
      <w:r w:rsidRPr="00FD5BB5">
        <w:rPr>
          <w:color w:val="1B75BC"/>
          <w:w w:val="95"/>
        </w:rPr>
        <w:t>cia</w:t>
      </w:r>
      <w:proofErr w:type="spellEnd"/>
      <w:r w:rsidRPr="00FD5BB5">
        <w:rPr>
          <w:color w:val="1B75BC"/>
          <w:w w:val="95"/>
        </w:rPr>
        <w:t xml:space="preserve"> </w:t>
      </w:r>
      <w:proofErr w:type="spellStart"/>
      <w:r w:rsidRPr="00FD5BB5">
        <w:rPr>
          <w:color w:val="1B75BC"/>
          <w:w w:val="95"/>
        </w:rPr>
        <w:t>siab</w:t>
      </w:r>
      <w:proofErr w:type="spellEnd"/>
      <w:r w:rsidR="00FD5BB5" w:rsidRPr="00FD5BB5">
        <w:rPr>
          <w:color w:val="1B75BC"/>
          <w:w w:val="95"/>
        </w:rPr>
        <w:t xml:space="preserve"> uas</w:t>
      </w:r>
      <w:r w:rsidRPr="00FD5BB5">
        <w:rPr>
          <w:color w:val="1B75BC"/>
          <w:w w:val="95"/>
        </w:rPr>
        <w:t xml:space="preserve"> </w:t>
      </w:r>
      <w:proofErr w:type="spellStart"/>
      <w:r w:rsidRPr="00FD5BB5">
        <w:rPr>
          <w:color w:val="1B75BC"/>
          <w:w w:val="95"/>
        </w:rPr>
        <w:t>xav</w:t>
      </w:r>
      <w:proofErr w:type="spellEnd"/>
      <w:r w:rsidRPr="00FD5BB5">
        <w:rPr>
          <w:color w:val="1B75BC"/>
          <w:w w:val="95"/>
        </w:rPr>
        <w:t xml:space="preserve"> tau &amp; </w:t>
      </w:r>
      <w:proofErr w:type="spellStart"/>
      <w:r w:rsidRPr="00FD5BB5">
        <w:rPr>
          <w:color w:val="1B75BC"/>
          <w:w w:val="95"/>
        </w:rPr>
        <w:t>kev</w:t>
      </w:r>
      <w:proofErr w:type="spellEnd"/>
      <w:r w:rsidRPr="00FD5BB5">
        <w:rPr>
          <w:color w:val="1B75BC"/>
          <w:w w:val="95"/>
        </w:rPr>
        <w:t xml:space="preserve"> </w:t>
      </w:r>
      <w:proofErr w:type="spellStart"/>
      <w:r w:rsidRPr="00FD5BB5">
        <w:rPr>
          <w:color w:val="1B75BC"/>
          <w:w w:val="95"/>
        </w:rPr>
        <w:t>tsim</w:t>
      </w:r>
      <w:proofErr w:type="spellEnd"/>
      <w:r w:rsidRPr="00FD5BB5">
        <w:rPr>
          <w:color w:val="1B75BC"/>
          <w:w w:val="95"/>
        </w:rPr>
        <w:t xml:space="preserve"> </w:t>
      </w:r>
      <w:proofErr w:type="spellStart"/>
      <w:r w:rsidRPr="00FD5BB5">
        <w:rPr>
          <w:color w:val="1B75BC"/>
          <w:w w:val="95"/>
        </w:rPr>
        <w:t>kho</w:t>
      </w:r>
      <w:proofErr w:type="spellEnd"/>
      <w:r w:rsidRPr="00FD5BB5">
        <w:rPr>
          <w:color w:val="1B75BC"/>
          <w:w w:val="95"/>
        </w:rPr>
        <w:t xml:space="preserve"> me nyuam</w:t>
      </w:r>
    </w:p>
    <w:p w14:paraId="2C0991F5" w14:textId="128333D0" w:rsidR="004713FE" w:rsidRPr="00526A14" w:rsidRDefault="00275F11">
      <w:pPr>
        <w:pStyle w:val="ListParagraph"/>
        <w:numPr>
          <w:ilvl w:val="0"/>
          <w:numId w:val="1"/>
        </w:numPr>
        <w:tabs>
          <w:tab w:val="left" w:pos="459"/>
          <w:tab w:val="left" w:pos="461"/>
        </w:tabs>
        <w:spacing w:before="88" w:line="244" w:lineRule="auto"/>
        <w:ind w:right="983"/>
      </w:pPr>
      <w:r>
        <w:rPr>
          <w:color w:val="1B75BC"/>
          <w:w w:val="103"/>
          <w:sz w:val="28"/>
        </w:rPr>
        <w:br w:type="column"/>
      </w:r>
      <w:proofErr w:type="spellStart"/>
      <w:r w:rsidR="00717944" w:rsidRPr="00526A14">
        <w:rPr>
          <w:color w:val="1B75BC"/>
          <w:w w:val="95"/>
        </w:rPr>
        <w:lastRenderedPageBreak/>
        <w:t>Kev</w:t>
      </w:r>
      <w:proofErr w:type="spellEnd"/>
      <w:r w:rsidR="00717944" w:rsidRPr="00526A14">
        <w:rPr>
          <w:color w:val="1B75BC"/>
          <w:w w:val="95"/>
        </w:rPr>
        <w:t xml:space="preserve"> </w:t>
      </w:r>
      <w:proofErr w:type="spellStart"/>
      <w:r w:rsidR="00717944" w:rsidRPr="00526A14">
        <w:rPr>
          <w:color w:val="1B75BC"/>
          <w:w w:val="95"/>
        </w:rPr>
        <w:t>qhuab</w:t>
      </w:r>
      <w:proofErr w:type="spellEnd"/>
      <w:r w:rsidR="00717944" w:rsidRPr="00526A14">
        <w:rPr>
          <w:color w:val="1B75BC"/>
          <w:w w:val="95"/>
        </w:rPr>
        <w:t xml:space="preserve"> </w:t>
      </w:r>
      <w:proofErr w:type="spellStart"/>
      <w:r w:rsidR="00717944" w:rsidRPr="00526A14">
        <w:rPr>
          <w:color w:val="1B75BC"/>
          <w:w w:val="95"/>
        </w:rPr>
        <w:t>q</w:t>
      </w:r>
      <w:r w:rsidR="00B67F10" w:rsidRPr="00526A14">
        <w:rPr>
          <w:color w:val="1B75BC"/>
          <w:w w:val="95"/>
        </w:rPr>
        <w:t>hia</w:t>
      </w:r>
      <w:proofErr w:type="spellEnd"/>
      <w:r w:rsidR="00B67F10" w:rsidRPr="00526A14">
        <w:rPr>
          <w:color w:val="1B75BC"/>
          <w:w w:val="95"/>
        </w:rPr>
        <w:t xml:space="preserve"> </w:t>
      </w:r>
      <w:proofErr w:type="spellStart"/>
      <w:r w:rsidR="00B67F10" w:rsidRPr="00526A14">
        <w:rPr>
          <w:color w:val="1B75BC"/>
          <w:w w:val="95"/>
        </w:rPr>
        <w:t>kom</w:t>
      </w:r>
      <w:proofErr w:type="spellEnd"/>
      <w:r w:rsidR="00B67F10" w:rsidRPr="00526A14">
        <w:rPr>
          <w:color w:val="1B75BC"/>
          <w:w w:val="95"/>
        </w:rPr>
        <w:t xml:space="preserve"> </w:t>
      </w:r>
      <w:proofErr w:type="spellStart"/>
      <w:r w:rsidR="00B67F10" w:rsidRPr="00526A14">
        <w:rPr>
          <w:color w:val="1B75BC"/>
          <w:w w:val="95"/>
        </w:rPr>
        <w:t>tsim</w:t>
      </w:r>
      <w:proofErr w:type="spellEnd"/>
      <w:r w:rsidR="00B67F10" w:rsidRPr="00526A14">
        <w:rPr>
          <w:color w:val="1B75BC"/>
          <w:w w:val="95"/>
        </w:rPr>
        <w:t xml:space="preserve"> </w:t>
      </w:r>
      <w:proofErr w:type="spellStart"/>
      <w:r w:rsidR="00B67F10" w:rsidRPr="00526A14">
        <w:rPr>
          <w:color w:val="1B75BC"/>
          <w:w w:val="95"/>
        </w:rPr>
        <w:t>nyog</w:t>
      </w:r>
      <w:proofErr w:type="spellEnd"/>
      <w:r w:rsidR="00DF5398" w:rsidRPr="00526A14">
        <w:rPr>
          <w:color w:val="1B75BC"/>
          <w:w w:val="95"/>
        </w:rPr>
        <w:t xml:space="preserve"> </w:t>
      </w:r>
      <w:del w:id="27" w:author="TOUVA" w:date="2021-05-05T20:35:00Z">
        <w:r w:rsidR="00DF5398" w:rsidRPr="00526A14" w:rsidDel="00160291">
          <w:rPr>
            <w:color w:val="1B75BC"/>
            <w:w w:val="95"/>
          </w:rPr>
          <w:delText xml:space="preserve">rau </w:delText>
        </w:r>
      </w:del>
      <w:proofErr w:type="spellStart"/>
      <w:ins w:id="28" w:author="TOUVA" w:date="2021-05-05T20:35:00Z">
        <w:r w:rsidR="00160291" w:rsidRPr="00526A14">
          <w:rPr>
            <w:color w:val="1B75BC"/>
            <w:w w:val="95"/>
          </w:rPr>
          <w:t>ra</w:t>
        </w:r>
        <w:r w:rsidR="00160291">
          <w:rPr>
            <w:color w:val="1B75BC"/>
            <w:w w:val="95"/>
          </w:rPr>
          <w:t>ws</w:t>
        </w:r>
        <w:proofErr w:type="spellEnd"/>
        <w:r w:rsidR="00160291" w:rsidRPr="00526A14">
          <w:rPr>
            <w:color w:val="1B75BC"/>
            <w:w w:val="95"/>
          </w:rPr>
          <w:t xml:space="preserve"> </w:t>
        </w:r>
      </w:ins>
      <w:proofErr w:type="spellStart"/>
      <w:r w:rsidR="00DF5398" w:rsidRPr="00526A14">
        <w:rPr>
          <w:color w:val="1B75BC"/>
          <w:w w:val="95"/>
        </w:rPr>
        <w:t>lub</w:t>
      </w:r>
      <w:proofErr w:type="spellEnd"/>
      <w:r w:rsidR="00DF5398" w:rsidRPr="00526A14">
        <w:rPr>
          <w:color w:val="1B75BC"/>
          <w:w w:val="95"/>
        </w:rPr>
        <w:t xml:space="preserve"> </w:t>
      </w:r>
      <w:proofErr w:type="spellStart"/>
      <w:r w:rsidR="00DF5398" w:rsidRPr="00526A14">
        <w:rPr>
          <w:color w:val="1B75BC"/>
          <w:w w:val="95"/>
        </w:rPr>
        <w:t>hnub</w:t>
      </w:r>
      <w:proofErr w:type="spellEnd"/>
      <w:r w:rsidR="00DF5398" w:rsidRPr="00526A14">
        <w:rPr>
          <w:color w:val="1B75BC"/>
          <w:w w:val="95"/>
        </w:rPr>
        <w:t xml:space="preserve"> </w:t>
      </w:r>
      <w:proofErr w:type="spellStart"/>
      <w:r w:rsidR="00DF5398" w:rsidRPr="00526A14">
        <w:rPr>
          <w:color w:val="1B75BC"/>
          <w:w w:val="95"/>
        </w:rPr>
        <w:t>yug</w:t>
      </w:r>
      <w:proofErr w:type="spellEnd"/>
    </w:p>
    <w:p w14:paraId="06313CCC" w14:textId="45A1F4D6" w:rsidR="004713FE" w:rsidRPr="000E70AC" w:rsidRDefault="000E70AC">
      <w:pPr>
        <w:pStyle w:val="ListParagraph"/>
        <w:numPr>
          <w:ilvl w:val="0"/>
          <w:numId w:val="1"/>
        </w:numPr>
        <w:tabs>
          <w:tab w:val="left" w:pos="459"/>
          <w:tab w:val="left" w:pos="461"/>
        </w:tabs>
        <w:spacing w:line="244" w:lineRule="auto"/>
        <w:ind w:right="123"/>
      </w:pPr>
      <w:proofErr w:type="spellStart"/>
      <w:r w:rsidRPr="000E70AC">
        <w:rPr>
          <w:color w:val="1B75BC"/>
          <w:w w:val="95"/>
        </w:rPr>
        <w:t>Tsim</w:t>
      </w:r>
      <w:proofErr w:type="spellEnd"/>
      <w:r w:rsidRPr="000E70AC">
        <w:rPr>
          <w:color w:val="1B75BC"/>
          <w:w w:val="95"/>
        </w:rPr>
        <w:t xml:space="preserve"> </w:t>
      </w:r>
      <w:proofErr w:type="spellStart"/>
      <w:r w:rsidRPr="000E70AC">
        <w:rPr>
          <w:color w:val="1B75BC"/>
          <w:w w:val="95"/>
        </w:rPr>
        <w:t>kev</w:t>
      </w:r>
      <w:proofErr w:type="spellEnd"/>
      <w:r w:rsidRPr="000E70AC">
        <w:rPr>
          <w:color w:val="1B75BC"/>
          <w:w w:val="95"/>
        </w:rPr>
        <w:t xml:space="preserve"> </w:t>
      </w:r>
      <w:proofErr w:type="spellStart"/>
      <w:r w:rsidRPr="000E70AC">
        <w:rPr>
          <w:color w:val="1B75BC"/>
          <w:w w:val="95"/>
        </w:rPr>
        <w:t>muaj</w:t>
      </w:r>
      <w:proofErr w:type="spellEnd"/>
      <w:r w:rsidRPr="000E70AC">
        <w:rPr>
          <w:color w:val="1B75BC"/>
          <w:w w:val="95"/>
        </w:rPr>
        <w:t xml:space="preserve"> </w:t>
      </w:r>
      <w:proofErr w:type="spellStart"/>
      <w:r w:rsidRPr="000E70AC">
        <w:rPr>
          <w:color w:val="1B75BC"/>
          <w:w w:val="95"/>
        </w:rPr>
        <w:t>zog</w:t>
      </w:r>
      <w:proofErr w:type="spellEnd"/>
      <w:r w:rsidRPr="000E70AC">
        <w:rPr>
          <w:color w:val="1B75BC"/>
          <w:w w:val="95"/>
        </w:rPr>
        <w:t xml:space="preserve"> &amp; </w:t>
      </w:r>
      <w:proofErr w:type="spellStart"/>
      <w:r w:rsidRPr="000E70AC">
        <w:rPr>
          <w:color w:val="1B75BC"/>
          <w:w w:val="95"/>
        </w:rPr>
        <w:t>nkag</w:t>
      </w:r>
      <w:proofErr w:type="spellEnd"/>
      <w:r w:rsidRPr="000E70AC">
        <w:rPr>
          <w:color w:val="1B75BC"/>
          <w:w w:val="95"/>
        </w:rPr>
        <w:t xml:space="preserve"> </w:t>
      </w:r>
      <w:proofErr w:type="spellStart"/>
      <w:r w:rsidRPr="000E70AC">
        <w:rPr>
          <w:color w:val="1B75BC"/>
          <w:w w:val="95"/>
        </w:rPr>
        <w:t>siab</w:t>
      </w:r>
      <w:proofErr w:type="spellEnd"/>
      <w:r w:rsidRPr="000E70AC">
        <w:rPr>
          <w:color w:val="1B75BC"/>
          <w:w w:val="95"/>
        </w:rPr>
        <w:t xml:space="preserve"> </w:t>
      </w:r>
      <w:proofErr w:type="spellStart"/>
      <w:r w:rsidRPr="000E70AC">
        <w:rPr>
          <w:color w:val="1B75BC"/>
          <w:w w:val="95"/>
        </w:rPr>
        <w:t>txog</w:t>
      </w:r>
      <w:proofErr w:type="spellEnd"/>
      <w:r w:rsidRPr="000E70AC">
        <w:rPr>
          <w:color w:val="1B75BC"/>
          <w:w w:val="95"/>
        </w:rPr>
        <w:t xml:space="preserve"> qhov </w:t>
      </w:r>
      <w:proofErr w:type="spellStart"/>
      <w:r w:rsidRPr="000E70AC">
        <w:rPr>
          <w:color w:val="1B75BC"/>
          <w:w w:val="95"/>
        </w:rPr>
        <w:t>tseem</w:t>
      </w:r>
      <w:proofErr w:type="spellEnd"/>
      <w:r w:rsidRPr="000E70AC">
        <w:rPr>
          <w:color w:val="1B75BC"/>
          <w:w w:val="95"/>
        </w:rPr>
        <w:t xml:space="preserve"> </w:t>
      </w:r>
      <w:proofErr w:type="spellStart"/>
      <w:r w:rsidRPr="000E70AC">
        <w:rPr>
          <w:color w:val="1B75BC"/>
          <w:w w:val="95"/>
        </w:rPr>
        <w:t>ceeb</w:t>
      </w:r>
      <w:proofErr w:type="spellEnd"/>
      <w:r w:rsidRPr="000E70AC">
        <w:rPr>
          <w:color w:val="1B75BC"/>
          <w:w w:val="95"/>
        </w:rPr>
        <w:t xml:space="preserve"> </w:t>
      </w:r>
      <w:proofErr w:type="spellStart"/>
      <w:r w:rsidRPr="000E70AC">
        <w:rPr>
          <w:color w:val="1B75BC"/>
          <w:w w:val="95"/>
        </w:rPr>
        <w:t>ntawm</w:t>
      </w:r>
      <w:proofErr w:type="spellEnd"/>
      <w:r w:rsidRPr="000E70AC">
        <w:rPr>
          <w:color w:val="1B75BC"/>
          <w:w w:val="95"/>
        </w:rPr>
        <w:t xml:space="preserve"> </w:t>
      </w:r>
      <w:proofErr w:type="spellStart"/>
      <w:r w:rsidRPr="000E70AC">
        <w:rPr>
          <w:color w:val="1B75BC"/>
          <w:w w:val="95"/>
        </w:rPr>
        <w:t>kev</w:t>
      </w:r>
      <w:proofErr w:type="spellEnd"/>
      <w:r w:rsidRPr="000E70AC">
        <w:rPr>
          <w:color w:val="1B75BC"/>
          <w:w w:val="95"/>
        </w:rPr>
        <w:t xml:space="preserve"> </w:t>
      </w:r>
      <w:proofErr w:type="spellStart"/>
      <w:r w:rsidRPr="000E70AC">
        <w:rPr>
          <w:color w:val="1B75BC"/>
          <w:w w:val="95"/>
        </w:rPr>
        <w:t>saib</w:t>
      </w:r>
      <w:proofErr w:type="spellEnd"/>
      <w:r w:rsidRPr="000E70AC">
        <w:rPr>
          <w:color w:val="1B75BC"/>
          <w:w w:val="95"/>
        </w:rPr>
        <w:t xml:space="preserve"> </w:t>
      </w:r>
      <w:proofErr w:type="spellStart"/>
      <w:r w:rsidRPr="000E70AC">
        <w:rPr>
          <w:color w:val="1B75BC"/>
          <w:w w:val="95"/>
        </w:rPr>
        <w:t>xyuas</w:t>
      </w:r>
      <w:proofErr w:type="spellEnd"/>
      <w:r w:rsidRPr="000E70AC">
        <w:rPr>
          <w:color w:val="1B75BC"/>
          <w:w w:val="95"/>
        </w:rPr>
        <w:t xml:space="preserve"> tus </w:t>
      </w:r>
      <w:proofErr w:type="spellStart"/>
      <w:r w:rsidRPr="000E70AC">
        <w:rPr>
          <w:color w:val="1B75BC"/>
          <w:w w:val="95"/>
        </w:rPr>
        <w:t>kheej</w:t>
      </w:r>
      <w:proofErr w:type="spellEnd"/>
    </w:p>
    <w:p w14:paraId="20D383EF" w14:textId="77777777" w:rsidR="004713FE" w:rsidRPr="00257860" w:rsidRDefault="00D159EB" w:rsidP="009173D8">
      <w:pPr>
        <w:pStyle w:val="ListParagraph"/>
        <w:numPr>
          <w:ilvl w:val="0"/>
          <w:numId w:val="1"/>
        </w:numPr>
        <w:tabs>
          <w:tab w:val="left" w:pos="459"/>
          <w:tab w:val="left" w:pos="461"/>
        </w:tabs>
        <w:spacing w:line="329" w:lineRule="exact"/>
      </w:pPr>
      <w:proofErr w:type="spellStart"/>
      <w:r w:rsidRPr="00507C9D">
        <w:rPr>
          <w:color w:val="1B75BC"/>
        </w:rPr>
        <w:t>Txoj</w:t>
      </w:r>
      <w:proofErr w:type="spellEnd"/>
      <w:r w:rsidRPr="00507C9D">
        <w:rPr>
          <w:color w:val="1B75BC"/>
        </w:rPr>
        <w:t xml:space="preserve"> </w:t>
      </w:r>
      <w:proofErr w:type="spellStart"/>
      <w:r w:rsidRPr="00507C9D">
        <w:rPr>
          <w:color w:val="1B75BC"/>
        </w:rPr>
        <w:t>kev</w:t>
      </w:r>
      <w:proofErr w:type="spellEnd"/>
      <w:r w:rsidRPr="00507C9D">
        <w:rPr>
          <w:color w:val="1B75BC"/>
        </w:rPr>
        <w:t xml:space="preserve"> </w:t>
      </w:r>
      <w:proofErr w:type="spellStart"/>
      <w:r w:rsidR="00507C9D" w:rsidRPr="00507C9D">
        <w:rPr>
          <w:color w:val="1B75BC"/>
        </w:rPr>
        <w:t>muaj</w:t>
      </w:r>
      <w:proofErr w:type="spellEnd"/>
      <w:r w:rsidR="00507C9D" w:rsidRPr="00507C9D">
        <w:rPr>
          <w:color w:val="1B75BC"/>
        </w:rPr>
        <w:t xml:space="preserve"> </w:t>
      </w:r>
      <w:proofErr w:type="spellStart"/>
      <w:r w:rsidR="00507C9D" w:rsidRPr="00507C9D">
        <w:rPr>
          <w:color w:val="1B75BC"/>
        </w:rPr>
        <w:t>nqis</w:t>
      </w:r>
      <w:proofErr w:type="spellEnd"/>
      <w:r w:rsidR="00507C9D" w:rsidRPr="00507C9D">
        <w:rPr>
          <w:color w:val="1B75BC"/>
        </w:rPr>
        <w:t xml:space="preserve"> </w:t>
      </w:r>
      <w:proofErr w:type="spellStart"/>
      <w:r w:rsidR="00507C9D" w:rsidRPr="00507C9D">
        <w:rPr>
          <w:color w:val="1B75BC"/>
        </w:rPr>
        <w:t>ntawm</w:t>
      </w:r>
      <w:proofErr w:type="spellEnd"/>
      <w:r w:rsidR="00507C9D" w:rsidRPr="00507C9D">
        <w:rPr>
          <w:color w:val="1B75BC"/>
        </w:rPr>
        <w:t xml:space="preserve"> </w:t>
      </w:r>
      <w:proofErr w:type="spellStart"/>
      <w:r w:rsidR="00507C9D" w:rsidRPr="00507C9D">
        <w:rPr>
          <w:color w:val="1B75BC"/>
        </w:rPr>
        <w:t>kev</w:t>
      </w:r>
      <w:proofErr w:type="spellEnd"/>
      <w:r w:rsidR="00507C9D" w:rsidRPr="00507C9D">
        <w:rPr>
          <w:color w:val="1B75BC"/>
        </w:rPr>
        <w:t xml:space="preserve"> </w:t>
      </w:r>
      <w:proofErr w:type="spellStart"/>
      <w:r w:rsidRPr="00507C9D">
        <w:rPr>
          <w:color w:val="1B75BC"/>
        </w:rPr>
        <w:t>txhim</w:t>
      </w:r>
      <w:proofErr w:type="spellEnd"/>
      <w:r w:rsidRPr="00507C9D">
        <w:rPr>
          <w:color w:val="1B75BC"/>
        </w:rPr>
        <w:t xml:space="preserve"> </w:t>
      </w:r>
      <w:proofErr w:type="spellStart"/>
      <w:r w:rsidRPr="00507C9D">
        <w:rPr>
          <w:color w:val="1B75BC"/>
        </w:rPr>
        <w:t>kho</w:t>
      </w:r>
      <w:proofErr w:type="spellEnd"/>
      <w:r w:rsidRPr="00507C9D">
        <w:rPr>
          <w:color w:val="1B75BC"/>
        </w:rPr>
        <w:t xml:space="preserve"> cov me nyuam</w:t>
      </w:r>
    </w:p>
    <w:p w14:paraId="6174C8FF" w14:textId="4DFA9283" w:rsidR="00257860" w:rsidRPr="009173D8" w:rsidRDefault="00257860" w:rsidP="00257860">
      <w:pPr>
        <w:tabs>
          <w:tab w:val="left" w:pos="459"/>
          <w:tab w:val="left" w:pos="461"/>
        </w:tabs>
        <w:spacing w:line="329" w:lineRule="exact"/>
        <w:sectPr w:rsidR="00257860" w:rsidRPr="009173D8">
          <w:type w:val="continuous"/>
          <w:pgSz w:w="12600" w:h="16200"/>
          <w:pgMar w:top="460" w:right="440" w:bottom="0" w:left="440" w:header="720" w:footer="720" w:gutter="0"/>
          <w:cols w:num="3" w:space="720" w:equalWidth="0">
            <w:col w:w="2248" w:space="128"/>
            <w:col w:w="4400" w:space="252"/>
            <w:col w:w="4692"/>
          </w:cols>
        </w:sectPr>
      </w:pPr>
    </w:p>
    <w:p w14:paraId="739AED6D" w14:textId="77777777" w:rsidR="00257860" w:rsidRDefault="00257860" w:rsidP="009173D8">
      <w:pPr>
        <w:pStyle w:val="BodyText"/>
        <w:rPr>
          <w:rFonts w:ascii="Lucida Sans" w:hAnsi="Lucida Sans"/>
          <w:color w:val="FFFFFF"/>
          <w:w w:val="95"/>
          <w:sz w:val="22"/>
          <w:szCs w:val="22"/>
        </w:rPr>
      </w:pPr>
    </w:p>
    <w:p w14:paraId="48845AD8" w14:textId="77777777" w:rsidR="00257860" w:rsidRDefault="00257860" w:rsidP="009173D8">
      <w:pPr>
        <w:pStyle w:val="BodyText"/>
        <w:rPr>
          <w:rFonts w:ascii="Lucida Sans" w:hAnsi="Lucida Sans"/>
          <w:color w:val="FFFFFF"/>
          <w:w w:val="95"/>
          <w:sz w:val="22"/>
          <w:szCs w:val="22"/>
        </w:rPr>
      </w:pPr>
    </w:p>
    <w:p w14:paraId="234F65D1" w14:textId="70F32899" w:rsidR="00257860" w:rsidRDefault="001E66E7" w:rsidP="00257860">
      <w:pPr>
        <w:pStyle w:val="BodyText"/>
        <w:rPr>
          <w:rFonts w:ascii="Lucida Sans" w:hAnsi="Lucida Sans"/>
          <w:color w:val="FFFFFF"/>
          <w:sz w:val="22"/>
          <w:szCs w:val="22"/>
        </w:rPr>
      </w:pPr>
      <w:r>
        <w:rPr>
          <w:noProof/>
          <w:lang w:bidi="th-TH"/>
        </w:rPr>
        <mc:AlternateContent>
          <mc:Choice Requires="wpg">
            <w:drawing>
              <wp:anchor distT="0" distB="0" distL="114300" distR="114300" simplePos="0" relativeHeight="251571200" behindDoc="1" locked="0" layoutInCell="1" allowOverlap="1" wp14:anchorId="62AAC304" wp14:editId="5D45F947">
                <wp:simplePos x="0" y="0"/>
                <wp:positionH relativeFrom="page">
                  <wp:posOffset>93345</wp:posOffset>
                </wp:positionH>
                <wp:positionV relativeFrom="page">
                  <wp:posOffset>8626475</wp:posOffset>
                </wp:positionV>
                <wp:extent cx="7893050" cy="659765"/>
                <wp:effectExtent l="0" t="0" r="0" b="0"/>
                <wp:wrapNone/>
                <wp:docPr id="4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893050" cy="659765"/>
                          <a:chOff x="180" y="13243"/>
                          <a:chExt cx="12430" cy="1181"/>
                        </a:xfrm>
                      </wpg:grpSpPr>
                      <wps:wsp>
                        <wps:cNvPr id="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190" y="13253"/>
                            <a:ext cx="12410" cy="1161"/>
                          </a:xfrm>
                          <a:prstGeom prst="rect">
                            <a:avLst/>
                          </a:prstGeom>
                          <a:solidFill>
                            <a:srgbClr val="1B75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Rectangle 7"/>
                        <wps:cNvSpPr>
                          <a:spLocks noChangeArrowheads="1"/>
                        </wps:cNvSpPr>
                        <wps:spPr bwMode="auto">
                          <a:xfrm>
                            <a:off x="190" y="14404"/>
                            <a:ext cx="12410" cy="20"/>
                          </a:xfrm>
                          <a:prstGeom prst="rect">
                            <a:avLst/>
                          </a:prstGeom>
                          <a:solidFill>
                            <a:srgbClr val="1B75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Freeform 6"/>
                        <wps:cNvSpPr>
                          <a:spLocks/>
                        </wps:cNvSpPr>
                        <wps:spPr bwMode="auto">
                          <a:xfrm>
                            <a:off x="190" y="13253"/>
                            <a:ext cx="12410" cy="1161"/>
                          </a:xfrm>
                          <a:custGeom>
                            <a:avLst/>
                            <a:gdLst>
                              <a:gd name="T0" fmla="+- 0 12600 190"/>
                              <a:gd name="T1" fmla="*/ T0 w 12410"/>
                              <a:gd name="T2" fmla="+- 0 13253 13253"/>
                              <a:gd name="T3" fmla="*/ 13253 h 1161"/>
                              <a:gd name="T4" fmla="+- 0 190 190"/>
                              <a:gd name="T5" fmla="*/ T4 w 12410"/>
                              <a:gd name="T6" fmla="+- 0 13253 13253"/>
                              <a:gd name="T7" fmla="*/ 13253 h 1161"/>
                              <a:gd name="T8" fmla="+- 0 190 190"/>
                              <a:gd name="T9" fmla="*/ T8 w 12410"/>
                              <a:gd name="T10" fmla="+- 0 14414 13253"/>
                              <a:gd name="T11" fmla="*/ 14414 h 11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2410" h="1161">
                                <a:moveTo>
                                  <a:pt x="124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1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1B75B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79D6D44B" id="Group 5" o:spid="_x0000_s1026" style="position:absolute;margin-left:7.35pt;margin-top:679.25pt;width:621.5pt;height:51.95pt;z-index:-251745280;mso-position-horizontal-relative:page;mso-position-vertical-relative:page" coordorigin="180,13243" coordsize="12430,11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">
                <v:rect id="Rectangle 8" o:spid="_x0000_s1027" style="position:absolute;left:190;top:13253;width:12410;height:11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" fillcolor="#1b75bc" stroked="f"/>
                <v:rect id="Rectangle 7" o:spid="_x0000_s1028" style="position:absolute;left:190;top:14404;width:12410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" fillcolor="#1b75bc" stroked="f"/>
                <v:shape id="Freeform 6" o:spid="_x0000_s1029" style="position:absolute;left:190;top:13253;width:12410;height:1161;visibility:visible;mso-wrap-style:square;v-text-anchor:top" coordsize="12410,11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" path="m12410,l,,,1161e" filled="f" strokecolor="#1b75bc" strokeweight="1pt">
                  <v:path arrowok="t" o:connecttype="custom" o:connectlocs="12410,13253;0,13253;0,14414" o:connectangles="0,0,0"/>
                </v:shape>
                <w10:wrap anchorx="page" anchory="page"/>
              </v:group>
            </w:pict>
          </mc:Fallback>
        </mc:AlternateContent>
      </w:r>
      <w:proofErr w:type="spellStart"/>
      <w:proofErr w:type="gramStart"/>
      <w:r w:rsidR="00151815" w:rsidRPr="00AC11B1">
        <w:rPr>
          <w:rFonts w:ascii="Lucida Sans" w:hAnsi="Lucida Sans"/>
          <w:color w:val="FFFFFF"/>
          <w:w w:val="95"/>
          <w:sz w:val="22"/>
          <w:szCs w:val="22"/>
        </w:rPr>
        <w:t>Yuav</w:t>
      </w:r>
      <w:proofErr w:type="spellEnd"/>
      <w:r w:rsidR="00151815" w:rsidRPr="00AC11B1">
        <w:rPr>
          <w:rFonts w:ascii="Lucida Sans" w:hAnsi="Lucida Sans"/>
          <w:color w:val="FFFFFF"/>
          <w:w w:val="95"/>
          <w:sz w:val="22"/>
          <w:szCs w:val="22"/>
        </w:rPr>
        <w:t xml:space="preserve"> </w:t>
      </w:r>
      <w:proofErr w:type="spellStart"/>
      <w:r w:rsidR="00151815" w:rsidRPr="00AC11B1">
        <w:rPr>
          <w:rFonts w:ascii="Lucida Sans" w:hAnsi="Lucida Sans"/>
          <w:color w:val="FFFFFF"/>
          <w:w w:val="95"/>
          <w:sz w:val="22"/>
          <w:szCs w:val="22"/>
        </w:rPr>
        <w:t>tsum</w:t>
      </w:r>
      <w:proofErr w:type="spellEnd"/>
      <w:r w:rsidR="00151815" w:rsidRPr="00AC11B1">
        <w:rPr>
          <w:rFonts w:ascii="Lucida Sans" w:hAnsi="Lucida Sans"/>
          <w:color w:val="FFFFFF"/>
          <w:w w:val="95"/>
          <w:sz w:val="22"/>
          <w:szCs w:val="22"/>
        </w:rPr>
        <w:t xml:space="preserve"> rau </w:t>
      </w:r>
      <w:proofErr w:type="spellStart"/>
      <w:r w:rsidR="00151815" w:rsidRPr="00AC11B1">
        <w:rPr>
          <w:rFonts w:ascii="Lucida Sans" w:hAnsi="Lucida Sans"/>
          <w:color w:val="FFFFFF"/>
          <w:w w:val="95"/>
          <w:sz w:val="22"/>
          <w:szCs w:val="22"/>
        </w:rPr>
        <w:t>npe</w:t>
      </w:r>
      <w:proofErr w:type="spellEnd"/>
      <w:r w:rsidR="00151815" w:rsidRPr="00AC11B1">
        <w:rPr>
          <w:rFonts w:ascii="Lucida Sans" w:hAnsi="Lucida Sans"/>
          <w:color w:val="FFFFFF"/>
          <w:w w:val="95"/>
          <w:sz w:val="22"/>
          <w:szCs w:val="22"/>
        </w:rPr>
        <w:t xml:space="preserve"> </w:t>
      </w:r>
      <w:proofErr w:type="spellStart"/>
      <w:r w:rsidR="00151815" w:rsidRPr="00AC11B1">
        <w:rPr>
          <w:rFonts w:ascii="Lucida Sans" w:hAnsi="Lucida Sans"/>
          <w:color w:val="FFFFFF"/>
          <w:w w:val="95"/>
          <w:sz w:val="22"/>
          <w:szCs w:val="22"/>
        </w:rPr>
        <w:t>ua</w:t>
      </w:r>
      <w:proofErr w:type="spellEnd"/>
      <w:r w:rsidR="00151815" w:rsidRPr="00AC11B1">
        <w:rPr>
          <w:rFonts w:ascii="Lucida Sans" w:hAnsi="Lucida Sans"/>
          <w:color w:val="FFFFFF"/>
          <w:w w:val="95"/>
          <w:sz w:val="22"/>
          <w:szCs w:val="22"/>
        </w:rPr>
        <w:t xml:space="preserve"> </w:t>
      </w:r>
      <w:proofErr w:type="spellStart"/>
      <w:r w:rsidR="00151815" w:rsidRPr="00AC11B1">
        <w:rPr>
          <w:rFonts w:ascii="Lucida Sans" w:hAnsi="Lucida Sans"/>
          <w:color w:val="FFFFFF"/>
          <w:w w:val="95"/>
          <w:sz w:val="22"/>
          <w:szCs w:val="22"/>
        </w:rPr>
        <w:t>ntej</w:t>
      </w:r>
      <w:proofErr w:type="spellEnd"/>
      <w:r w:rsidR="00151815" w:rsidRPr="00AC11B1">
        <w:rPr>
          <w:rFonts w:ascii="Lucida Sans" w:hAnsi="Lucida Sans"/>
          <w:color w:val="FFFFFF"/>
          <w:w w:val="95"/>
          <w:sz w:val="22"/>
          <w:szCs w:val="22"/>
        </w:rPr>
        <w:t>.</w:t>
      </w:r>
      <w:proofErr w:type="gramEnd"/>
      <w:r w:rsidR="00151815" w:rsidRPr="00AC11B1">
        <w:rPr>
          <w:rFonts w:ascii="Lucida Sans" w:hAnsi="Lucida Sans"/>
          <w:color w:val="FFFFFF"/>
          <w:w w:val="95"/>
          <w:sz w:val="22"/>
          <w:szCs w:val="22"/>
        </w:rPr>
        <w:t xml:space="preserve"> </w:t>
      </w:r>
      <w:r w:rsidR="00EF1BE6" w:rsidRPr="00AC11B1">
        <w:rPr>
          <w:rFonts w:ascii="Lucida Sans" w:hAnsi="Lucida Sans"/>
          <w:color w:val="FFFFFF"/>
          <w:w w:val="95"/>
          <w:sz w:val="22"/>
          <w:szCs w:val="22"/>
        </w:rPr>
        <w:t xml:space="preserve">Rau cov </w:t>
      </w:r>
      <w:proofErr w:type="spellStart"/>
      <w:r w:rsidR="00EF1BE6" w:rsidRPr="00AC11B1">
        <w:rPr>
          <w:rFonts w:ascii="Lucida Sans" w:hAnsi="Lucida Sans"/>
          <w:color w:val="FFFFFF"/>
          <w:w w:val="95"/>
          <w:sz w:val="22"/>
          <w:szCs w:val="22"/>
        </w:rPr>
        <w:t>ntaub</w:t>
      </w:r>
      <w:proofErr w:type="spellEnd"/>
      <w:r w:rsidR="00EF1BE6" w:rsidRPr="00AC11B1">
        <w:rPr>
          <w:rFonts w:ascii="Lucida Sans" w:hAnsi="Lucida Sans"/>
          <w:color w:val="FFFFFF"/>
          <w:w w:val="95"/>
          <w:sz w:val="22"/>
          <w:szCs w:val="22"/>
        </w:rPr>
        <w:t xml:space="preserve"> ntawv</w:t>
      </w:r>
      <w:r w:rsidR="00151815" w:rsidRPr="00AC11B1">
        <w:rPr>
          <w:rFonts w:ascii="Lucida Sans" w:hAnsi="Lucida Sans"/>
          <w:color w:val="FFFFFF"/>
          <w:w w:val="95"/>
          <w:sz w:val="22"/>
          <w:szCs w:val="22"/>
        </w:rPr>
        <w:t xml:space="preserve"> </w:t>
      </w:r>
      <w:proofErr w:type="spellStart"/>
      <w:ins w:id="29" w:author="TOUVA" w:date="2021-05-05T20:37:00Z">
        <w:r w:rsidR="00160291">
          <w:rPr>
            <w:rFonts w:ascii="Lucida Sans" w:hAnsi="Lucida Sans"/>
            <w:color w:val="FFFFFF"/>
            <w:w w:val="95"/>
            <w:sz w:val="22"/>
            <w:szCs w:val="22"/>
          </w:rPr>
          <w:t>txuas</w:t>
        </w:r>
        <w:proofErr w:type="spellEnd"/>
        <w:r w:rsidR="00160291">
          <w:rPr>
            <w:rFonts w:ascii="Lucida Sans" w:hAnsi="Lucida Sans"/>
            <w:color w:val="FFFFFF"/>
            <w:w w:val="95"/>
            <w:sz w:val="22"/>
            <w:szCs w:val="22"/>
          </w:rPr>
          <w:t xml:space="preserve"> </w:t>
        </w:r>
      </w:ins>
      <w:proofErr w:type="spellStart"/>
      <w:r w:rsidR="00151815" w:rsidRPr="00AC11B1">
        <w:rPr>
          <w:rFonts w:ascii="Lucida Sans" w:hAnsi="Lucida Sans"/>
          <w:color w:val="FFFFFF"/>
          <w:w w:val="95"/>
          <w:sz w:val="22"/>
          <w:szCs w:val="22"/>
        </w:rPr>
        <w:t>ntxiv</w:t>
      </w:r>
      <w:proofErr w:type="spellEnd"/>
      <w:r w:rsidR="00151815" w:rsidRPr="00AC11B1">
        <w:rPr>
          <w:rFonts w:ascii="Lucida Sans" w:hAnsi="Lucida Sans"/>
          <w:color w:val="FFFFFF"/>
          <w:w w:val="95"/>
          <w:sz w:val="22"/>
          <w:szCs w:val="22"/>
        </w:rPr>
        <w:t>, los</w:t>
      </w:r>
      <w:r w:rsidR="00EF1BE6" w:rsidRPr="00AC11B1">
        <w:rPr>
          <w:rFonts w:ascii="Lucida Sans" w:hAnsi="Lucida Sans"/>
          <w:color w:val="FFFFFF"/>
          <w:w w:val="95"/>
          <w:sz w:val="22"/>
          <w:szCs w:val="22"/>
        </w:rPr>
        <w:t xml:space="preserve"> </w:t>
      </w:r>
      <w:r w:rsidR="00151815" w:rsidRPr="00AC11B1">
        <w:rPr>
          <w:rFonts w:ascii="Lucida Sans" w:hAnsi="Lucida Sans"/>
          <w:color w:val="FFFFFF"/>
          <w:w w:val="95"/>
          <w:sz w:val="22"/>
          <w:szCs w:val="22"/>
        </w:rPr>
        <w:t xml:space="preserve">sis rau </w:t>
      </w:r>
      <w:proofErr w:type="spellStart"/>
      <w:r w:rsidR="00151815" w:rsidRPr="00AC11B1">
        <w:rPr>
          <w:rFonts w:ascii="Lucida Sans" w:hAnsi="Lucida Sans"/>
          <w:color w:val="FFFFFF"/>
          <w:w w:val="95"/>
          <w:sz w:val="22"/>
          <w:szCs w:val="22"/>
        </w:rPr>
        <w:t>npe</w:t>
      </w:r>
      <w:proofErr w:type="spellEnd"/>
      <w:r w:rsidR="00151815" w:rsidRPr="00AC11B1">
        <w:rPr>
          <w:rFonts w:ascii="Lucida Sans" w:hAnsi="Lucida Sans"/>
          <w:color w:val="FFFFFF"/>
          <w:w w:val="95"/>
          <w:sz w:val="22"/>
          <w:szCs w:val="22"/>
        </w:rPr>
        <w:t xml:space="preserve"> rau cov </w:t>
      </w:r>
      <w:r w:rsidR="00EF1BE6" w:rsidRPr="00AC11B1">
        <w:rPr>
          <w:rFonts w:ascii="Lucida Sans" w:hAnsi="Lucida Sans"/>
          <w:color w:val="FFFFFF"/>
          <w:w w:val="95"/>
          <w:sz w:val="22"/>
          <w:szCs w:val="22"/>
        </w:rPr>
        <w:t>program</w:t>
      </w:r>
      <w:r w:rsidR="00151815" w:rsidRPr="00AC11B1">
        <w:rPr>
          <w:rFonts w:ascii="Lucida Sans" w:hAnsi="Lucida Sans"/>
          <w:color w:val="FFFFFF"/>
          <w:w w:val="95"/>
          <w:sz w:val="22"/>
          <w:szCs w:val="22"/>
        </w:rPr>
        <w:t xml:space="preserve"> </w:t>
      </w:r>
      <w:proofErr w:type="spellStart"/>
      <w:r w:rsidR="00151815" w:rsidRPr="00AC11B1">
        <w:rPr>
          <w:rFonts w:ascii="Lucida Sans" w:hAnsi="Lucida Sans"/>
          <w:color w:val="FFFFFF"/>
          <w:w w:val="95"/>
          <w:sz w:val="22"/>
          <w:szCs w:val="22"/>
        </w:rPr>
        <w:t>hauv</w:t>
      </w:r>
      <w:proofErr w:type="spellEnd"/>
      <w:r w:rsidR="00151815" w:rsidRPr="00AC11B1">
        <w:rPr>
          <w:rFonts w:ascii="Lucida Sans" w:hAnsi="Lucida Sans"/>
          <w:color w:val="FFFFFF"/>
          <w:w w:val="95"/>
          <w:sz w:val="22"/>
          <w:szCs w:val="22"/>
        </w:rPr>
        <w:t xml:space="preserve"> </w:t>
      </w:r>
      <w:proofErr w:type="spellStart"/>
      <w:r w:rsidR="00151815" w:rsidRPr="00AC11B1">
        <w:rPr>
          <w:rFonts w:ascii="Lucida Sans" w:hAnsi="Lucida Sans"/>
          <w:color w:val="FFFFFF"/>
          <w:w w:val="95"/>
          <w:sz w:val="22"/>
          <w:szCs w:val="22"/>
        </w:rPr>
        <w:t>koj</w:t>
      </w:r>
      <w:proofErr w:type="spellEnd"/>
      <w:r w:rsidR="00151815" w:rsidRPr="00AC11B1">
        <w:rPr>
          <w:rFonts w:ascii="Lucida Sans" w:hAnsi="Lucida Sans"/>
          <w:color w:val="FFFFFF"/>
          <w:w w:val="95"/>
          <w:sz w:val="22"/>
          <w:szCs w:val="22"/>
        </w:rPr>
        <w:t xml:space="preserve"> </w:t>
      </w:r>
      <w:proofErr w:type="spellStart"/>
      <w:r w:rsidR="00151815" w:rsidRPr="00AC11B1">
        <w:rPr>
          <w:rFonts w:ascii="Lucida Sans" w:hAnsi="Lucida Sans"/>
          <w:color w:val="FFFFFF"/>
          <w:w w:val="95"/>
          <w:sz w:val="22"/>
          <w:szCs w:val="22"/>
        </w:rPr>
        <w:t>lub</w:t>
      </w:r>
      <w:proofErr w:type="spellEnd"/>
      <w:r w:rsidR="00151815" w:rsidRPr="00AC11B1">
        <w:rPr>
          <w:rFonts w:ascii="Lucida Sans" w:hAnsi="Lucida Sans"/>
          <w:color w:val="FFFFFF"/>
          <w:w w:val="95"/>
          <w:sz w:val="22"/>
          <w:szCs w:val="22"/>
        </w:rPr>
        <w:t xml:space="preserve"> </w:t>
      </w:r>
      <w:proofErr w:type="spellStart"/>
      <w:r w:rsidR="00151815" w:rsidRPr="00AC11B1">
        <w:rPr>
          <w:rFonts w:ascii="Lucida Sans" w:hAnsi="Lucida Sans"/>
          <w:color w:val="FFFFFF"/>
          <w:w w:val="95"/>
          <w:sz w:val="22"/>
          <w:szCs w:val="22"/>
        </w:rPr>
        <w:t>zej</w:t>
      </w:r>
      <w:proofErr w:type="spellEnd"/>
      <w:r w:rsidR="00151815" w:rsidRPr="00AC11B1">
        <w:rPr>
          <w:rFonts w:ascii="Lucida Sans" w:hAnsi="Lucida Sans"/>
          <w:color w:val="FFFFFF"/>
          <w:w w:val="95"/>
          <w:sz w:val="22"/>
          <w:szCs w:val="22"/>
        </w:rPr>
        <w:t xml:space="preserve"> </w:t>
      </w:r>
      <w:proofErr w:type="spellStart"/>
      <w:r w:rsidR="00151815" w:rsidRPr="00AC11B1">
        <w:rPr>
          <w:rFonts w:ascii="Lucida Sans" w:hAnsi="Lucida Sans"/>
          <w:color w:val="FFFFFF"/>
          <w:w w:val="95"/>
          <w:sz w:val="22"/>
          <w:szCs w:val="22"/>
        </w:rPr>
        <w:t>zog</w:t>
      </w:r>
      <w:proofErr w:type="spellEnd"/>
      <w:r w:rsidR="00275F11" w:rsidRPr="00AC11B1">
        <w:rPr>
          <w:rFonts w:ascii="Lucida Sans" w:hAnsi="Lucida Sans"/>
          <w:color w:val="FFFFFF"/>
          <w:spacing w:val="-5"/>
          <w:w w:val="95"/>
          <w:sz w:val="22"/>
          <w:szCs w:val="22"/>
        </w:rPr>
        <w:t xml:space="preserve">, </w:t>
      </w:r>
      <w:proofErr w:type="spellStart"/>
      <w:r w:rsidR="009E5256" w:rsidRPr="00AC11B1">
        <w:rPr>
          <w:rFonts w:ascii="Lucida Sans" w:hAnsi="Lucida Sans"/>
          <w:color w:val="FFFFFF"/>
          <w:sz w:val="22"/>
          <w:szCs w:val="22"/>
        </w:rPr>
        <w:t>thov</w:t>
      </w:r>
      <w:proofErr w:type="spellEnd"/>
      <w:r w:rsidR="009E5256" w:rsidRPr="00AC11B1">
        <w:rPr>
          <w:rFonts w:ascii="Lucida Sans" w:hAnsi="Lucida Sans"/>
          <w:color w:val="FFFFFF"/>
          <w:sz w:val="22"/>
          <w:szCs w:val="22"/>
        </w:rPr>
        <w:t xml:space="preserve"> </w:t>
      </w:r>
      <w:proofErr w:type="spellStart"/>
      <w:r w:rsidR="009E5256" w:rsidRPr="00AC11B1">
        <w:rPr>
          <w:rFonts w:ascii="Lucida Sans" w:hAnsi="Lucida Sans"/>
          <w:color w:val="FFFFFF"/>
          <w:sz w:val="22"/>
          <w:szCs w:val="22"/>
        </w:rPr>
        <w:t>hu</w:t>
      </w:r>
      <w:proofErr w:type="spellEnd"/>
      <w:r w:rsidR="009E5256" w:rsidRPr="00AC11B1">
        <w:rPr>
          <w:rFonts w:ascii="Lucida Sans" w:hAnsi="Lucida Sans"/>
          <w:color w:val="FFFFFF"/>
          <w:sz w:val="22"/>
          <w:szCs w:val="22"/>
        </w:rPr>
        <w:t xml:space="preserve"> rau </w:t>
      </w:r>
      <w:r w:rsidR="00275F11" w:rsidRPr="00AC11B1">
        <w:rPr>
          <w:rFonts w:ascii="Lucida Sans" w:hAnsi="Lucida Sans"/>
          <w:color w:val="FFFFFF"/>
          <w:sz w:val="22"/>
          <w:szCs w:val="22"/>
        </w:rPr>
        <w:t>Gail</w:t>
      </w:r>
      <w:r w:rsidR="00275F11" w:rsidRPr="00AC11B1">
        <w:rPr>
          <w:rFonts w:ascii="Lucida Sans" w:hAnsi="Lucida Sans"/>
          <w:color w:val="FFFFFF"/>
          <w:spacing w:val="-41"/>
          <w:sz w:val="22"/>
          <w:szCs w:val="22"/>
        </w:rPr>
        <w:t xml:space="preserve"> </w:t>
      </w:r>
      <w:r w:rsidR="00275F11" w:rsidRPr="00AC11B1">
        <w:rPr>
          <w:rFonts w:ascii="Lucida Sans" w:hAnsi="Lucida Sans"/>
          <w:color w:val="FFFFFF"/>
          <w:sz w:val="22"/>
          <w:szCs w:val="22"/>
        </w:rPr>
        <w:t>Russell</w:t>
      </w:r>
      <w:r w:rsidR="00275F11" w:rsidRPr="00AC11B1">
        <w:rPr>
          <w:rFonts w:ascii="Lucida Sans" w:hAnsi="Lucida Sans"/>
          <w:color w:val="FFFFFF"/>
          <w:spacing w:val="-42"/>
          <w:sz w:val="22"/>
          <w:szCs w:val="22"/>
        </w:rPr>
        <w:t xml:space="preserve"> </w:t>
      </w:r>
      <w:proofErr w:type="spellStart"/>
      <w:r w:rsidR="009E5256" w:rsidRPr="00AC11B1">
        <w:rPr>
          <w:rFonts w:ascii="Lucida Sans" w:hAnsi="Lucida Sans"/>
          <w:color w:val="FFFFFF"/>
          <w:sz w:val="22"/>
          <w:szCs w:val="22"/>
        </w:rPr>
        <w:t>ntawm</w:t>
      </w:r>
      <w:proofErr w:type="spellEnd"/>
      <w:r w:rsidR="00275F11" w:rsidRPr="00AC11B1">
        <w:rPr>
          <w:rFonts w:ascii="Lucida Sans" w:hAnsi="Lucida Sans"/>
          <w:color w:val="FFFFFF"/>
          <w:spacing w:val="-41"/>
          <w:sz w:val="22"/>
          <w:szCs w:val="22"/>
        </w:rPr>
        <w:t xml:space="preserve"> </w:t>
      </w:r>
      <w:r w:rsidR="00275F11" w:rsidRPr="00AC11B1">
        <w:rPr>
          <w:rFonts w:ascii="Lucida Sans" w:hAnsi="Lucida Sans"/>
          <w:color w:val="FFFFFF"/>
          <w:sz w:val="22"/>
          <w:szCs w:val="22"/>
        </w:rPr>
        <w:t>(916)</w:t>
      </w:r>
      <w:r w:rsidR="00275F11" w:rsidRPr="00AC11B1">
        <w:rPr>
          <w:rFonts w:ascii="Lucida Sans" w:hAnsi="Lucida Sans"/>
          <w:color w:val="FFFFFF"/>
          <w:spacing w:val="-41"/>
          <w:sz w:val="22"/>
          <w:szCs w:val="22"/>
        </w:rPr>
        <w:t xml:space="preserve"> </w:t>
      </w:r>
      <w:r w:rsidR="00275F11" w:rsidRPr="00AC11B1">
        <w:rPr>
          <w:rFonts w:ascii="Lucida Sans" w:hAnsi="Lucida Sans"/>
          <w:color w:val="FFFFFF"/>
          <w:sz w:val="22"/>
          <w:szCs w:val="22"/>
        </w:rPr>
        <w:t>452-398</w:t>
      </w:r>
      <w:r w:rsidR="007938F8" w:rsidRPr="007D3C99">
        <w:rPr>
          <w:rFonts w:ascii="Lucida Sans" w:hAnsi="Lucida Sans"/>
          <w:color w:val="FFFFFF"/>
          <w:sz w:val="22"/>
          <w:szCs w:val="22"/>
        </w:rPr>
        <w:t xml:space="preserve">1 </w:t>
      </w:r>
      <w:proofErr w:type="spellStart"/>
      <w:r w:rsidR="007938F8" w:rsidRPr="007D3C99">
        <w:rPr>
          <w:rFonts w:ascii="Lucida Sans" w:hAnsi="Lucida Sans"/>
          <w:color w:val="FFFFFF"/>
          <w:sz w:val="22"/>
          <w:szCs w:val="22"/>
        </w:rPr>
        <w:t>los</w:t>
      </w:r>
      <w:proofErr w:type="spellEnd"/>
      <w:r w:rsidR="007938F8" w:rsidRPr="007D3C99">
        <w:rPr>
          <w:rFonts w:ascii="Lucida Sans" w:hAnsi="Lucida Sans"/>
          <w:color w:val="FFFFFF"/>
          <w:sz w:val="22"/>
          <w:szCs w:val="22"/>
        </w:rPr>
        <w:t xml:space="preserve"> sis </w:t>
      </w:r>
      <w:proofErr w:type="spellStart"/>
      <w:r w:rsidR="007938F8" w:rsidRPr="007D3C99">
        <w:rPr>
          <w:rFonts w:ascii="Lucida Sans" w:hAnsi="Lucida Sans"/>
          <w:color w:val="FFFFFF"/>
          <w:sz w:val="22"/>
          <w:szCs w:val="22"/>
        </w:rPr>
        <w:t>xa</w:t>
      </w:r>
      <w:proofErr w:type="spellEnd"/>
      <w:r w:rsidR="007938F8" w:rsidRPr="007D3C99">
        <w:rPr>
          <w:rFonts w:ascii="Lucida Sans" w:hAnsi="Lucida Sans"/>
          <w:color w:val="FFFFFF"/>
          <w:sz w:val="22"/>
          <w:szCs w:val="22"/>
        </w:rPr>
        <w:t xml:space="preserve"> email </w:t>
      </w:r>
      <w:proofErr w:type="spellStart"/>
      <w:proofErr w:type="gramStart"/>
      <w:r w:rsidR="007938F8" w:rsidRPr="007D3C99">
        <w:rPr>
          <w:rFonts w:ascii="Lucida Sans" w:hAnsi="Lucida Sans"/>
          <w:color w:val="FFFFFF"/>
          <w:sz w:val="22"/>
          <w:szCs w:val="22"/>
        </w:rPr>
        <w:t>ntawm</w:t>
      </w:r>
      <w:proofErr w:type="spellEnd"/>
      <w:r w:rsidR="00275F11" w:rsidRPr="007D3C99">
        <w:rPr>
          <w:rFonts w:ascii="Lucida Sans" w:hAnsi="Lucida Sans"/>
          <w:color w:val="FFFFFF"/>
          <w:spacing w:val="-41"/>
          <w:sz w:val="22"/>
          <w:szCs w:val="22"/>
        </w:rPr>
        <w:t xml:space="preserve"> </w:t>
      </w:r>
      <w:r w:rsidR="00DC16CD" w:rsidRPr="007D3C99">
        <w:rPr>
          <w:rFonts w:ascii="Lucida Sans" w:hAnsi="Lucida Sans"/>
          <w:color w:val="FFFFFF"/>
          <w:spacing w:val="-41"/>
          <w:sz w:val="22"/>
          <w:szCs w:val="22"/>
        </w:rPr>
        <w:t xml:space="preserve"> </w:t>
      </w:r>
      <w:ins w:id="30" w:author="TOUVA" w:date="2021-05-05T20:38:00Z">
        <w:r w:rsidR="00160291">
          <w:rPr>
            <w:rFonts w:ascii="Lucida Sans" w:hAnsi="Lucida Sans"/>
            <w:color w:val="FFFFFF"/>
            <w:spacing w:val="-41"/>
            <w:sz w:val="22"/>
            <w:szCs w:val="22"/>
          </w:rPr>
          <w:t>rau</w:t>
        </w:r>
        <w:proofErr w:type="gramEnd"/>
        <w:r w:rsidR="00160291">
          <w:rPr>
            <w:rFonts w:ascii="Lucida Sans" w:hAnsi="Lucida Sans"/>
            <w:color w:val="FFFFFF"/>
            <w:spacing w:val="-41"/>
            <w:sz w:val="22"/>
            <w:szCs w:val="22"/>
          </w:rPr>
          <w:t xml:space="preserve">  </w:t>
        </w:r>
      </w:ins>
      <w:hyperlink r:id="rId10">
        <w:r w:rsidR="00275F11" w:rsidRPr="007D3C99">
          <w:rPr>
            <w:rFonts w:ascii="Lucida Sans" w:hAnsi="Lucida Sans"/>
            <w:color w:val="FFFFFF"/>
            <w:sz w:val="22"/>
            <w:szCs w:val="22"/>
          </w:rPr>
          <w:t>Gail.Russell@kidshome.org.</w:t>
        </w:r>
      </w:hyperlink>
    </w:p>
    <w:p w14:paraId="1813309A" w14:textId="77777777" w:rsidR="00257860" w:rsidRDefault="00257860" w:rsidP="00257860">
      <w:pPr>
        <w:pStyle w:val="BodyText"/>
        <w:rPr>
          <w:color w:val="231F20"/>
          <w:sz w:val="24"/>
        </w:rPr>
      </w:pPr>
    </w:p>
    <w:p w14:paraId="3234581A" w14:textId="3B695D6F" w:rsidR="004713FE" w:rsidRDefault="001E66E7">
      <w:pPr>
        <w:spacing w:before="83"/>
        <w:ind w:left="5255" w:right="103"/>
        <w:rPr>
          <w:sz w:val="24"/>
        </w:rPr>
      </w:pPr>
      <w:r>
        <w:rPr>
          <w:noProof/>
          <w:lang w:bidi="th-TH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4C0864E4" wp14:editId="4CF8D239">
                <wp:simplePos x="0" y="0"/>
                <wp:positionH relativeFrom="page">
                  <wp:posOffset>387350</wp:posOffset>
                </wp:positionH>
                <wp:positionV relativeFrom="paragraph">
                  <wp:posOffset>29210</wp:posOffset>
                </wp:positionV>
                <wp:extent cx="3119755" cy="848995"/>
                <wp:effectExtent l="0" t="0" r="0" b="0"/>
                <wp:wrapNone/>
                <wp:docPr id="1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19755" cy="848995"/>
                          <a:chOff x="610" y="-57"/>
                          <a:chExt cx="4913" cy="1337"/>
                        </a:xfrm>
                      </wpg:grpSpPr>
                      <pic:pic xmlns:pic="http://schemas.openxmlformats.org/drawingml/2006/picture">
                        <pic:nvPicPr>
                          <pic:cNvPr id="2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40" y="334"/>
                            <a:ext cx="2582" cy="61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9" y="-58"/>
                            <a:ext cx="2365" cy="133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741A0833" id="Group 2" o:spid="_x0000_s1026" style="position:absolute;margin-left:30.5pt;margin-top:2.3pt;width:245.65pt;height:66.85pt;z-index:251660288;mso-position-horizontal-relative:page" coordorigin="610,-57" coordsize="4913,133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">
                <v:shape id="Picture 4" o:spid="_x0000_s1027" type="#_x0000_t75" style="position:absolute;left:2940;top:334;width:2582;height:6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">
                  <v:imagedata r:id="rId13" o:title=""/>
                </v:shape>
                <v:shape id="Picture 3" o:spid="_x0000_s1028" type="#_x0000_t75" style="position:absolute;left:609;top:-58;width:2365;height:1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">
                  <v:imagedata r:id="rId14" o:title=""/>
                </v:shape>
                <w10:wrap anchorx="page"/>
              </v:group>
            </w:pict>
          </mc:Fallback>
        </mc:AlternateContent>
      </w:r>
      <w:r w:rsidR="00275F11">
        <w:rPr>
          <w:color w:val="231F20"/>
          <w:sz w:val="24"/>
        </w:rPr>
        <w:t>*</w:t>
      </w:r>
      <w:r w:rsidR="00127A89" w:rsidRPr="00127A89">
        <w:t xml:space="preserve"> </w:t>
      </w:r>
      <w:r w:rsidR="00127A89" w:rsidRPr="000F52FD">
        <w:rPr>
          <w:color w:val="231F20"/>
          <w:sz w:val="18"/>
          <w:szCs w:val="18"/>
        </w:rPr>
        <w:t xml:space="preserve">Qhov </w:t>
      </w:r>
      <w:proofErr w:type="gramStart"/>
      <w:r w:rsidR="00127A89" w:rsidRPr="000F52FD">
        <w:rPr>
          <w:color w:val="231F20"/>
          <w:sz w:val="18"/>
          <w:szCs w:val="18"/>
        </w:rPr>
        <w:t>program</w:t>
      </w:r>
      <w:proofErr w:type="gramEnd"/>
      <w:r w:rsidR="00127A89" w:rsidRPr="000F52FD">
        <w:rPr>
          <w:color w:val="231F20"/>
          <w:sz w:val="18"/>
          <w:szCs w:val="18"/>
        </w:rPr>
        <w:t xml:space="preserve"> no tau </w:t>
      </w:r>
      <w:proofErr w:type="spellStart"/>
      <w:r w:rsidR="00127A89" w:rsidRPr="000F52FD">
        <w:rPr>
          <w:color w:val="231F20"/>
          <w:sz w:val="18"/>
          <w:szCs w:val="18"/>
        </w:rPr>
        <w:t>nyiaj</w:t>
      </w:r>
      <w:proofErr w:type="spellEnd"/>
      <w:r w:rsidR="00127A89" w:rsidRPr="000F52FD">
        <w:rPr>
          <w:color w:val="231F20"/>
          <w:sz w:val="18"/>
          <w:szCs w:val="18"/>
        </w:rPr>
        <w:t xml:space="preserve"> los </w:t>
      </w:r>
      <w:proofErr w:type="spellStart"/>
      <w:r w:rsidR="00127A89" w:rsidRPr="000F52FD">
        <w:rPr>
          <w:color w:val="231F20"/>
          <w:sz w:val="18"/>
          <w:szCs w:val="18"/>
        </w:rPr>
        <w:t>ntawm</w:t>
      </w:r>
      <w:proofErr w:type="spellEnd"/>
      <w:r w:rsidR="00127A89" w:rsidRPr="000F52FD">
        <w:rPr>
          <w:color w:val="231F20"/>
          <w:sz w:val="18"/>
          <w:szCs w:val="18"/>
        </w:rPr>
        <w:t xml:space="preserve"> </w:t>
      </w:r>
      <w:proofErr w:type="spellStart"/>
      <w:r w:rsidR="00127A89" w:rsidRPr="000F52FD">
        <w:rPr>
          <w:color w:val="231F20"/>
          <w:sz w:val="18"/>
          <w:szCs w:val="18"/>
        </w:rPr>
        <w:t>P</w:t>
      </w:r>
      <w:r w:rsidR="0031338D" w:rsidRPr="000F52FD">
        <w:rPr>
          <w:color w:val="231F20"/>
          <w:sz w:val="18"/>
          <w:szCs w:val="18"/>
        </w:rPr>
        <w:t>ab</w:t>
      </w:r>
      <w:proofErr w:type="spellEnd"/>
      <w:r w:rsidR="00127A89" w:rsidRPr="000F52FD">
        <w:rPr>
          <w:color w:val="231F20"/>
          <w:sz w:val="18"/>
          <w:szCs w:val="18"/>
        </w:rPr>
        <w:t xml:space="preserve"> Tswj </w:t>
      </w:r>
      <w:proofErr w:type="spellStart"/>
      <w:r w:rsidR="00127A89" w:rsidRPr="000F52FD">
        <w:rPr>
          <w:color w:val="231F20"/>
          <w:sz w:val="18"/>
          <w:szCs w:val="18"/>
        </w:rPr>
        <w:t>Kev</w:t>
      </w:r>
      <w:proofErr w:type="spellEnd"/>
      <w:r w:rsidR="00127A89" w:rsidRPr="000F52FD">
        <w:rPr>
          <w:color w:val="231F20"/>
          <w:sz w:val="18"/>
          <w:szCs w:val="18"/>
        </w:rPr>
        <w:t xml:space="preserve"> </w:t>
      </w:r>
      <w:proofErr w:type="spellStart"/>
      <w:r w:rsidR="00127A89" w:rsidRPr="000F52FD">
        <w:rPr>
          <w:color w:val="231F20"/>
          <w:sz w:val="18"/>
          <w:szCs w:val="18"/>
        </w:rPr>
        <w:t>Coj</w:t>
      </w:r>
      <w:proofErr w:type="spellEnd"/>
      <w:r w:rsidR="00127A89" w:rsidRPr="000F52FD">
        <w:rPr>
          <w:color w:val="231F20"/>
          <w:sz w:val="18"/>
          <w:szCs w:val="18"/>
        </w:rPr>
        <w:t xml:space="preserve"> Tus </w:t>
      </w:r>
      <w:proofErr w:type="spellStart"/>
      <w:r w:rsidR="00127A89" w:rsidRPr="000F52FD">
        <w:rPr>
          <w:color w:val="231F20"/>
          <w:sz w:val="18"/>
          <w:szCs w:val="18"/>
        </w:rPr>
        <w:t>Cwj</w:t>
      </w:r>
      <w:proofErr w:type="spellEnd"/>
      <w:r w:rsidR="00127A89" w:rsidRPr="000F52FD">
        <w:rPr>
          <w:color w:val="231F20"/>
          <w:sz w:val="18"/>
          <w:szCs w:val="18"/>
        </w:rPr>
        <w:t xml:space="preserve"> </w:t>
      </w:r>
      <w:proofErr w:type="spellStart"/>
      <w:r w:rsidR="00127A89" w:rsidRPr="000F52FD">
        <w:rPr>
          <w:color w:val="231F20"/>
          <w:sz w:val="18"/>
          <w:szCs w:val="18"/>
        </w:rPr>
        <w:t>Pwm</w:t>
      </w:r>
      <w:proofErr w:type="spellEnd"/>
      <w:r w:rsidR="00127A89" w:rsidRPr="000F52FD">
        <w:rPr>
          <w:color w:val="231F20"/>
          <w:sz w:val="18"/>
          <w:szCs w:val="18"/>
        </w:rPr>
        <w:t xml:space="preserve"> </w:t>
      </w:r>
      <w:proofErr w:type="spellStart"/>
      <w:r w:rsidR="00127A89" w:rsidRPr="000F52FD">
        <w:rPr>
          <w:color w:val="231F20"/>
          <w:sz w:val="18"/>
          <w:szCs w:val="18"/>
        </w:rPr>
        <w:t>Kev</w:t>
      </w:r>
      <w:proofErr w:type="spellEnd"/>
      <w:r w:rsidR="00127A89" w:rsidRPr="000F52FD">
        <w:rPr>
          <w:color w:val="231F20"/>
          <w:sz w:val="18"/>
          <w:szCs w:val="18"/>
        </w:rPr>
        <w:t xml:space="preserve"> </w:t>
      </w:r>
      <w:proofErr w:type="spellStart"/>
      <w:r w:rsidR="00127A89" w:rsidRPr="000F52FD">
        <w:rPr>
          <w:color w:val="231F20"/>
          <w:sz w:val="18"/>
          <w:szCs w:val="18"/>
        </w:rPr>
        <w:t>Noj</w:t>
      </w:r>
      <w:proofErr w:type="spellEnd"/>
      <w:r w:rsidR="00127A89" w:rsidRPr="000F52FD">
        <w:rPr>
          <w:color w:val="231F20"/>
          <w:sz w:val="18"/>
          <w:szCs w:val="18"/>
        </w:rPr>
        <w:t xml:space="preserve"> </w:t>
      </w:r>
      <w:proofErr w:type="spellStart"/>
      <w:r w:rsidR="00127A89" w:rsidRPr="000F52FD">
        <w:rPr>
          <w:color w:val="231F20"/>
          <w:sz w:val="18"/>
          <w:szCs w:val="18"/>
        </w:rPr>
        <w:t>Qab</w:t>
      </w:r>
      <w:proofErr w:type="spellEnd"/>
      <w:r w:rsidR="00127A89" w:rsidRPr="000F52FD">
        <w:rPr>
          <w:color w:val="231F20"/>
          <w:sz w:val="18"/>
          <w:szCs w:val="18"/>
        </w:rPr>
        <w:t xml:space="preserve"> </w:t>
      </w:r>
      <w:proofErr w:type="spellStart"/>
      <w:r w:rsidR="00127A89" w:rsidRPr="000F52FD">
        <w:rPr>
          <w:color w:val="231F20"/>
          <w:sz w:val="18"/>
          <w:szCs w:val="18"/>
        </w:rPr>
        <w:t>Haus</w:t>
      </w:r>
      <w:proofErr w:type="spellEnd"/>
      <w:r w:rsidR="00127A89" w:rsidRPr="000F52FD">
        <w:rPr>
          <w:color w:val="231F20"/>
          <w:sz w:val="18"/>
          <w:szCs w:val="18"/>
        </w:rPr>
        <w:t xml:space="preserve"> </w:t>
      </w:r>
      <w:proofErr w:type="spellStart"/>
      <w:r w:rsidR="00127A89" w:rsidRPr="000F52FD">
        <w:rPr>
          <w:color w:val="231F20"/>
          <w:sz w:val="18"/>
          <w:szCs w:val="18"/>
        </w:rPr>
        <w:t>Huv</w:t>
      </w:r>
      <w:proofErr w:type="spellEnd"/>
      <w:r w:rsidR="00127A89" w:rsidRPr="000F52FD">
        <w:rPr>
          <w:color w:val="231F20"/>
          <w:sz w:val="18"/>
          <w:szCs w:val="18"/>
        </w:rPr>
        <w:t xml:space="preserve"> </w:t>
      </w:r>
      <w:proofErr w:type="spellStart"/>
      <w:r w:rsidR="0031338D" w:rsidRPr="000F52FD">
        <w:rPr>
          <w:color w:val="231F20"/>
          <w:sz w:val="18"/>
          <w:szCs w:val="18"/>
        </w:rPr>
        <w:t>Tshaj</w:t>
      </w:r>
      <w:proofErr w:type="spellEnd"/>
      <w:r w:rsidR="0031338D" w:rsidRPr="000F52FD">
        <w:rPr>
          <w:color w:val="231F20"/>
          <w:sz w:val="18"/>
          <w:szCs w:val="18"/>
        </w:rPr>
        <w:t xml:space="preserve"> ntaw</w:t>
      </w:r>
      <w:ins w:id="31" w:author="TOUVA" w:date="2021-05-05T20:38:00Z">
        <w:r w:rsidR="00160291">
          <w:rPr>
            <w:color w:val="231F20"/>
            <w:sz w:val="18"/>
            <w:szCs w:val="18"/>
          </w:rPr>
          <w:t>m</w:t>
        </w:r>
      </w:ins>
      <w:bookmarkStart w:id="32" w:name="_GoBack"/>
      <w:bookmarkEnd w:id="32"/>
      <w:del w:id="33" w:author="TOUVA" w:date="2021-05-05T20:38:00Z">
        <w:r w:rsidR="0031338D" w:rsidRPr="000F52FD" w:rsidDel="00160291">
          <w:rPr>
            <w:color w:val="231F20"/>
            <w:sz w:val="18"/>
            <w:szCs w:val="18"/>
          </w:rPr>
          <w:delText>v</w:delText>
        </w:r>
      </w:del>
      <w:r w:rsidR="00127A89" w:rsidRPr="000F52FD">
        <w:rPr>
          <w:color w:val="231F20"/>
          <w:sz w:val="18"/>
          <w:szCs w:val="18"/>
        </w:rPr>
        <w:t xml:space="preserve"> 63, </w:t>
      </w:r>
      <w:proofErr w:type="spellStart"/>
      <w:r w:rsidR="00127A89" w:rsidRPr="000F52FD">
        <w:rPr>
          <w:color w:val="231F20"/>
          <w:sz w:val="18"/>
          <w:szCs w:val="18"/>
        </w:rPr>
        <w:t>Txoj</w:t>
      </w:r>
      <w:proofErr w:type="spellEnd"/>
      <w:r w:rsidR="00127A89" w:rsidRPr="000F52FD">
        <w:rPr>
          <w:color w:val="231F20"/>
          <w:sz w:val="18"/>
          <w:szCs w:val="18"/>
        </w:rPr>
        <w:t xml:space="preserve"> </w:t>
      </w:r>
      <w:proofErr w:type="spellStart"/>
      <w:r w:rsidR="00127A89" w:rsidRPr="000F52FD">
        <w:rPr>
          <w:color w:val="231F20"/>
          <w:sz w:val="18"/>
          <w:szCs w:val="18"/>
        </w:rPr>
        <w:t>Cai</w:t>
      </w:r>
      <w:proofErr w:type="spellEnd"/>
      <w:r w:rsidR="00127A89" w:rsidRPr="000F52FD">
        <w:rPr>
          <w:color w:val="231F20"/>
          <w:sz w:val="18"/>
          <w:szCs w:val="18"/>
        </w:rPr>
        <w:t xml:space="preserve"> </w:t>
      </w:r>
      <w:proofErr w:type="spellStart"/>
      <w:r w:rsidR="00127A89" w:rsidRPr="000F52FD">
        <w:rPr>
          <w:color w:val="231F20"/>
          <w:sz w:val="18"/>
          <w:szCs w:val="18"/>
        </w:rPr>
        <w:t>Pab</w:t>
      </w:r>
      <w:proofErr w:type="spellEnd"/>
      <w:r w:rsidR="00782143" w:rsidRPr="000F52FD">
        <w:rPr>
          <w:color w:val="231F20"/>
          <w:sz w:val="18"/>
          <w:szCs w:val="18"/>
        </w:rPr>
        <w:t xml:space="preserve"> </w:t>
      </w:r>
      <w:proofErr w:type="spellStart"/>
      <w:r w:rsidR="00127A89" w:rsidRPr="000F52FD">
        <w:rPr>
          <w:color w:val="231F20"/>
          <w:sz w:val="18"/>
          <w:szCs w:val="18"/>
        </w:rPr>
        <w:t>cuam</w:t>
      </w:r>
      <w:proofErr w:type="spellEnd"/>
      <w:r w:rsidR="00127A89" w:rsidRPr="000F52FD">
        <w:rPr>
          <w:color w:val="231F20"/>
          <w:sz w:val="18"/>
          <w:szCs w:val="18"/>
        </w:rPr>
        <w:t xml:space="preserve"> </w:t>
      </w:r>
      <w:proofErr w:type="spellStart"/>
      <w:r w:rsidR="00127A89" w:rsidRPr="000F52FD">
        <w:rPr>
          <w:color w:val="231F20"/>
          <w:sz w:val="18"/>
          <w:szCs w:val="18"/>
        </w:rPr>
        <w:t>Kev</w:t>
      </w:r>
      <w:proofErr w:type="spellEnd"/>
      <w:r w:rsidR="00127A89" w:rsidRPr="000F52FD">
        <w:rPr>
          <w:color w:val="231F20"/>
          <w:sz w:val="18"/>
          <w:szCs w:val="18"/>
        </w:rPr>
        <w:t xml:space="preserve"> </w:t>
      </w:r>
      <w:proofErr w:type="spellStart"/>
      <w:r w:rsidR="00127A89" w:rsidRPr="000F52FD">
        <w:rPr>
          <w:color w:val="231F20"/>
          <w:sz w:val="18"/>
          <w:szCs w:val="18"/>
        </w:rPr>
        <w:t>Noj</w:t>
      </w:r>
      <w:proofErr w:type="spellEnd"/>
      <w:r w:rsidR="00127A89" w:rsidRPr="000F52FD">
        <w:rPr>
          <w:color w:val="231F20"/>
          <w:sz w:val="18"/>
          <w:szCs w:val="18"/>
        </w:rPr>
        <w:t xml:space="preserve"> </w:t>
      </w:r>
      <w:proofErr w:type="spellStart"/>
      <w:r w:rsidR="00127A89" w:rsidRPr="000F52FD">
        <w:rPr>
          <w:color w:val="231F20"/>
          <w:sz w:val="18"/>
          <w:szCs w:val="18"/>
        </w:rPr>
        <w:t>Qab</w:t>
      </w:r>
      <w:proofErr w:type="spellEnd"/>
      <w:r w:rsidR="00127A89" w:rsidRPr="000F52FD">
        <w:rPr>
          <w:color w:val="231F20"/>
          <w:sz w:val="18"/>
          <w:szCs w:val="18"/>
        </w:rPr>
        <w:t xml:space="preserve"> </w:t>
      </w:r>
      <w:proofErr w:type="spellStart"/>
      <w:r w:rsidR="00127A89" w:rsidRPr="000F52FD">
        <w:rPr>
          <w:color w:val="231F20"/>
          <w:sz w:val="18"/>
          <w:szCs w:val="18"/>
        </w:rPr>
        <w:t>Haus</w:t>
      </w:r>
      <w:proofErr w:type="spellEnd"/>
      <w:r w:rsidR="00127A89" w:rsidRPr="000F52FD">
        <w:rPr>
          <w:color w:val="231F20"/>
          <w:sz w:val="18"/>
          <w:szCs w:val="18"/>
        </w:rPr>
        <w:t xml:space="preserve"> </w:t>
      </w:r>
      <w:proofErr w:type="spellStart"/>
      <w:r w:rsidR="00127A89" w:rsidRPr="000F52FD">
        <w:rPr>
          <w:color w:val="231F20"/>
          <w:sz w:val="18"/>
          <w:szCs w:val="18"/>
        </w:rPr>
        <w:t>Huv</w:t>
      </w:r>
      <w:proofErr w:type="spellEnd"/>
      <w:r w:rsidR="00127A89" w:rsidRPr="000F52FD">
        <w:rPr>
          <w:color w:val="231F20"/>
          <w:sz w:val="18"/>
          <w:szCs w:val="18"/>
        </w:rPr>
        <w:t xml:space="preserve"> (</w:t>
      </w:r>
      <w:r w:rsidR="00782143" w:rsidRPr="000F52FD">
        <w:rPr>
          <w:color w:val="231F20"/>
          <w:sz w:val="18"/>
          <w:szCs w:val="18"/>
        </w:rPr>
        <w:t>Mental Health Services Act</w:t>
      </w:r>
      <w:r w:rsidR="00127A89" w:rsidRPr="000F52FD">
        <w:rPr>
          <w:color w:val="231F20"/>
          <w:sz w:val="18"/>
          <w:szCs w:val="18"/>
        </w:rPr>
        <w:t>)</w:t>
      </w:r>
      <w:r w:rsidR="00275F11" w:rsidRPr="000F52FD">
        <w:rPr>
          <w:color w:val="231F20"/>
          <w:sz w:val="18"/>
          <w:szCs w:val="18"/>
        </w:rPr>
        <w:t>.</w:t>
      </w:r>
    </w:p>
    <w:sectPr w:rsidR="004713FE">
      <w:type w:val="continuous"/>
      <w:pgSz w:w="12600" w:h="16200"/>
      <w:pgMar w:top="460" w:right="440" w:bottom="0" w:left="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Lucida Sans">
    <w:altName w:val="Lucida Sans"/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altName w:val="Arial Unicode MS"/>
    <w:panose1 w:val="020B0304020202020204"/>
    <w:charset w:val="DE"/>
    <w:family w:val="roman"/>
    <w:notTrueType/>
    <w:pitch w:val="variable"/>
    <w:sig w:usb0="01000000" w:usb1="00000000" w:usb2="00000000" w:usb3="00000000" w:csb0="0001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aramond">
    <w:altName w:val="Garamond"/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ngsana New">
    <w:altName w:val="Arial Unicode MS"/>
    <w:panose1 w:val="02020603050405020304"/>
    <w:charset w:val="DE"/>
    <w:family w:val="roman"/>
    <w:notTrueType/>
    <w:pitch w:val="variable"/>
    <w:sig w:usb0="01000000" w:usb1="00000000" w:usb2="00000000" w:usb3="00000000" w:csb0="0001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E76844"/>
    <w:multiLevelType w:val="hybridMultilevel"/>
    <w:tmpl w:val="99840430"/>
    <w:lvl w:ilvl="0" w:tplc="E49A891E">
      <w:numFmt w:val="bullet"/>
      <w:lvlText w:val="•"/>
      <w:lvlJc w:val="left"/>
      <w:pPr>
        <w:ind w:left="460" w:hanging="361"/>
      </w:pPr>
      <w:rPr>
        <w:rFonts w:ascii="Lucida Sans" w:eastAsia="Lucida Sans" w:hAnsi="Lucida Sans" w:cs="Lucida Sans" w:hint="default"/>
        <w:color w:val="1B75BC"/>
        <w:w w:val="79"/>
        <w:sz w:val="28"/>
        <w:szCs w:val="28"/>
        <w:lang w:val="en-US" w:eastAsia="en-US" w:bidi="en-US"/>
      </w:rPr>
    </w:lvl>
    <w:lvl w:ilvl="1" w:tplc="DDB2A42A">
      <w:numFmt w:val="bullet"/>
      <w:lvlText w:val="•"/>
      <w:lvlJc w:val="left"/>
      <w:pPr>
        <w:ind w:left="853" w:hanging="361"/>
      </w:pPr>
      <w:rPr>
        <w:rFonts w:hint="default"/>
        <w:lang w:val="en-US" w:eastAsia="en-US" w:bidi="en-US"/>
      </w:rPr>
    </w:lvl>
    <w:lvl w:ilvl="2" w:tplc="606697A8">
      <w:numFmt w:val="bullet"/>
      <w:lvlText w:val="•"/>
      <w:lvlJc w:val="left"/>
      <w:pPr>
        <w:ind w:left="1247" w:hanging="361"/>
      </w:pPr>
      <w:rPr>
        <w:rFonts w:hint="default"/>
        <w:lang w:val="en-US" w:eastAsia="en-US" w:bidi="en-US"/>
      </w:rPr>
    </w:lvl>
    <w:lvl w:ilvl="3" w:tplc="96E0862C">
      <w:numFmt w:val="bullet"/>
      <w:lvlText w:val="•"/>
      <w:lvlJc w:val="left"/>
      <w:pPr>
        <w:ind w:left="1641" w:hanging="361"/>
      </w:pPr>
      <w:rPr>
        <w:rFonts w:hint="default"/>
        <w:lang w:val="en-US" w:eastAsia="en-US" w:bidi="en-US"/>
      </w:rPr>
    </w:lvl>
    <w:lvl w:ilvl="4" w:tplc="E1DA231E">
      <w:numFmt w:val="bullet"/>
      <w:lvlText w:val="•"/>
      <w:lvlJc w:val="left"/>
      <w:pPr>
        <w:ind w:left="2035" w:hanging="361"/>
      </w:pPr>
      <w:rPr>
        <w:rFonts w:hint="default"/>
        <w:lang w:val="en-US" w:eastAsia="en-US" w:bidi="en-US"/>
      </w:rPr>
    </w:lvl>
    <w:lvl w:ilvl="5" w:tplc="83C8F07C">
      <w:numFmt w:val="bullet"/>
      <w:lvlText w:val="•"/>
      <w:lvlJc w:val="left"/>
      <w:pPr>
        <w:ind w:left="2429" w:hanging="361"/>
      </w:pPr>
      <w:rPr>
        <w:rFonts w:hint="default"/>
        <w:lang w:val="en-US" w:eastAsia="en-US" w:bidi="en-US"/>
      </w:rPr>
    </w:lvl>
    <w:lvl w:ilvl="6" w:tplc="7F3EE0D4">
      <w:numFmt w:val="bullet"/>
      <w:lvlText w:val="•"/>
      <w:lvlJc w:val="left"/>
      <w:pPr>
        <w:ind w:left="2823" w:hanging="361"/>
      </w:pPr>
      <w:rPr>
        <w:rFonts w:hint="default"/>
        <w:lang w:val="en-US" w:eastAsia="en-US" w:bidi="en-US"/>
      </w:rPr>
    </w:lvl>
    <w:lvl w:ilvl="7" w:tplc="E99C989A">
      <w:numFmt w:val="bullet"/>
      <w:lvlText w:val="•"/>
      <w:lvlJc w:val="left"/>
      <w:pPr>
        <w:ind w:left="3217" w:hanging="361"/>
      </w:pPr>
      <w:rPr>
        <w:rFonts w:hint="default"/>
        <w:lang w:val="en-US" w:eastAsia="en-US" w:bidi="en-US"/>
      </w:rPr>
    </w:lvl>
    <w:lvl w:ilvl="8" w:tplc="CC8832F2">
      <w:numFmt w:val="bullet"/>
      <w:lvlText w:val="•"/>
      <w:lvlJc w:val="left"/>
      <w:pPr>
        <w:ind w:left="3611" w:hanging="361"/>
      </w:pPr>
      <w:rPr>
        <w:rFonts w:hint="default"/>
        <w:lang w:val="en-US" w:eastAsia="en-US" w:bidi="en-U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proofState w:spelling="clean" w:grammar="clean"/>
  <w:trackRevisions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713FE"/>
    <w:rsid w:val="00011150"/>
    <w:rsid w:val="000975D4"/>
    <w:rsid w:val="000A419B"/>
    <w:rsid w:val="000E70AC"/>
    <w:rsid w:val="000F52FD"/>
    <w:rsid w:val="00116FD4"/>
    <w:rsid w:val="00127A89"/>
    <w:rsid w:val="00151815"/>
    <w:rsid w:val="00160291"/>
    <w:rsid w:val="00185B29"/>
    <w:rsid w:val="001D4941"/>
    <w:rsid w:val="001E66E7"/>
    <w:rsid w:val="00257860"/>
    <w:rsid w:val="00275F11"/>
    <w:rsid w:val="002C462C"/>
    <w:rsid w:val="0031338D"/>
    <w:rsid w:val="00314F57"/>
    <w:rsid w:val="00361590"/>
    <w:rsid w:val="003901C1"/>
    <w:rsid w:val="004147F1"/>
    <w:rsid w:val="00470FFB"/>
    <w:rsid w:val="004713FE"/>
    <w:rsid w:val="004C0BFB"/>
    <w:rsid w:val="00503284"/>
    <w:rsid w:val="00507C9D"/>
    <w:rsid w:val="00526A14"/>
    <w:rsid w:val="0053392C"/>
    <w:rsid w:val="00584801"/>
    <w:rsid w:val="005A55C2"/>
    <w:rsid w:val="005C2D33"/>
    <w:rsid w:val="005E5D62"/>
    <w:rsid w:val="00694D31"/>
    <w:rsid w:val="006F0E96"/>
    <w:rsid w:val="00703DDC"/>
    <w:rsid w:val="00705A57"/>
    <w:rsid w:val="00717944"/>
    <w:rsid w:val="007254CD"/>
    <w:rsid w:val="00745BE4"/>
    <w:rsid w:val="007517C1"/>
    <w:rsid w:val="00782143"/>
    <w:rsid w:val="007938F8"/>
    <w:rsid w:val="007B6F03"/>
    <w:rsid w:val="007C75CD"/>
    <w:rsid w:val="007D3C99"/>
    <w:rsid w:val="007F4F01"/>
    <w:rsid w:val="008A55B3"/>
    <w:rsid w:val="008B32D5"/>
    <w:rsid w:val="00901C56"/>
    <w:rsid w:val="009173D8"/>
    <w:rsid w:val="00931289"/>
    <w:rsid w:val="00931A9C"/>
    <w:rsid w:val="009E5256"/>
    <w:rsid w:val="00A448D7"/>
    <w:rsid w:val="00A510DD"/>
    <w:rsid w:val="00A66838"/>
    <w:rsid w:val="00A91F29"/>
    <w:rsid w:val="00AA1096"/>
    <w:rsid w:val="00AC11B1"/>
    <w:rsid w:val="00B25D69"/>
    <w:rsid w:val="00B514F1"/>
    <w:rsid w:val="00B67F10"/>
    <w:rsid w:val="00BB70DA"/>
    <w:rsid w:val="00BC5A34"/>
    <w:rsid w:val="00BF78DC"/>
    <w:rsid w:val="00C55C42"/>
    <w:rsid w:val="00C65C13"/>
    <w:rsid w:val="00C721C5"/>
    <w:rsid w:val="00CD2D9F"/>
    <w:rsid w:val="00D159EB"/>
    <w:rsid w:val="00D968CF"/>
    <w:rsid w:val="00DC16CD"/>
    <w:rsid w:val="00DF5398"/>
    <w:rsid w:val="00E42ADA"/>
    <w:rsid w:val="00EF1BE6"/>
    <w:rsid w:val="00FD5BB5"/>
    <w:rsid w:val="00FD6E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CA17F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ascii="Tahoma" w:eastAsia="Tahoma" w:hAnsi="Tahoma" w:cs="Tahoma"/>
      <w:lang w:bidi="en-US"/>
    </w:rPr>
  </w:style>
  <w:style w:type="paragraph" w:styleId="Heading1">
    <w:name w:val="heading 1"/>
    <w:basedOn w:val="Normal"/>
    <w:uiPriority w:val="9"/>
    <w:qFormat/>
    <w:pPr>
      <w:spacing w:before="2"/>
      <w:ind w:left="503" w:right="508"/>
      <w:jc w:val="center"/>
      <w:outlineLvl w:val="0"/>
    </w:pPr>
    <w:rPr>
      <w:rFonts w:ascii="Arial" w:eastAsia="Arial" w:hAnsi="Arial" w:cs="Arial"/>
      <w:i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0"/>
      <w:szCs w:val="30"/>
    </w:rPr>
  </w:style>
  <w:style w:type="paragraph" w:styleId="ListParagraph">
    <w:name w:val="List Paragraph"/>
    <w:basedOn w:val="Normal"/>
    <w:uiPriority w:val="1"/>
    <w:qFormat/>
    <w:pPr>
      <w:ind w:left="460" w:hanging="361"/>
    </w:pPr>
    <w:rPr>
      <w:rFonts w:ascii="Lucida Sans" w:eastAsia="Lucida Sans" w:hAnsi="Lucida Sans" w:cs="Lucida Sans"/>
    </w:r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DC16CD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DC16CD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A55B3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55B3"/>
    <w:rPr>
      <w:rFonts w:ascii="Tahoma" w:eastAsia="Tahoma" w:hAnsi="Tahoma" w:cs="Tahoma"/>
      <w:sz w:val="16"/>
      <w:szCs w:val="16"/>
      <w:lang w:bidi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ascii="Tahoma" w:eastAsia="Tahoma" w:hAnsi="Tahoma" w:cs="Tahoma"/>
      <w:lang w:bidi="en-US"/>
    </w:rPr>
  </w:style>
  <w:style w:type="paragraph" w:styleId="Heading1">
    <w:name w:val="heading 1"/>
    <w:basedOn w:val="Normal"/>
    <w:uiPriority w:val="9"/>
    <w:qFormat/>
    <w:pPr>
      <w:spacing w:before="2"/>
      <w:ind w:left="503" w:right="508"/>
      <w:jc w:val="center"/>
      <w:outlineLvl w:val="0"/>
    </w:pPr>
    <w:rPr>
      <w:rFonts w:ascii="Arial" w:eastAsia="Arial" w:hAnsi="Arial" w:cs="Arial"/>
      <w:i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0"/>
      <w:szCs w:val="30"/>
    </w:rPr>
  </w:style>
  <w:style w:type="paragraph" w:styleId="ListParagraph">
    <w:name w:val="List Paragraph"/>
    <w:basedOn w:val="Normal"/>
    <w:uiPriority w:val="1"/>
    <w:qFormat/>
    <w:pPr>
      <w:ind w:left="460" w:hanging="361"/>
    </w:pPr>
    <w:rPr>
      <w:rFonts w:ascii="Lucida Sans" w:eastAsia="Lucida Sans" w:hAnsi="Lucida Sans" w:cs="Lucida Sans"/>
    </w:r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DC16CD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DC16CD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A55B3"/>
    <w:rPr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55B3"/>
    <w:rPr>
      <w:rFonts w:ascii="Tahoma" w:eastAsia="Tahoma" w:hAnsi="Tahoma" w:cs="Tahoma"/>
      <w:sz w:val="16"/>
      <w:szCs w:val="16"/>
      <w:lang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jpeg"/><Relationship Id="rId3" Type="http://schemas.microsoft.com/office/2007/relationships/stylesWithEffects" Target="stylesWithEffects.xml"/><Relationship Id="rId7" Type="http://schemas.openxmlformats.org/officeDocument/2006/relationships/image" Target="media/image2.jpeg"/><Relationship Id="rId12" Type="http://schemas.openxmlformats.org/officeDocument/2006/relationships/image" Target="media/image5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yperlink" Target="mailto:Gail.Russell@kidshome.org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</Pages>
  <Words>266</Words>
  <Characters>1521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nousua sainther</dc:creator>
  <cp:lastModifiedBy>TOUVA</cp:lastModifiedBy>
  <cp:revision>15</cp:revision>
  <cp:lastPrinted>2021-05-05T13:39:00Z</cp:lastPrinted>
  <dcterms:created xsi:type="dcterms:W3CDTF">2021-05-05T11:28:00Z</dcterms:created>
  <dcterms:modified xsi:type="dcterms:W3CDTF">2021-05-05T13:39:00Z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2019-01-31T00:00:00Z</vt:filetime>
  </property>
  <property fmtid="{D5CDD505-2E9C-101B-9397-08002B2CF9AE}" pid="3" name="Creator">
    <vt:lpwstr>Adobe InDesign CC 13.0 (Windows)</vt:lpwstr>
  </property>
  <property fmtid="{D5CDD505-2E9C-101B-9397-08002B2CF9AE}" pid="4" name="LastSaved">
    <vt:filetime>2021-05-04T00:00:00Z</vt:filetime>
  </property>
</Properties>
</file>