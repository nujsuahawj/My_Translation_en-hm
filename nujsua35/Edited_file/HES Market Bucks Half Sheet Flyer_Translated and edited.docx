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F4752D" w14:textId="7AC6A79A" w:rsidR="00BA4236" w:rsidRDefault="0042790E">
      <w:pPr>
        <w:pStyle w:val="BodyText"/>
        <w:spacing w:before="5"/>
        <w:rPr>
          <w:rFonts w:ascii="Times New Roman"/>
          <w:sz w:val="9"/>
        </w:rPr>
      </w:pPr>
      <w:r>
        <w:rPr>
          <w:sz w:val="16"/>
          <w:szCs w:val="16"/>
        </w:rPr>
        <w:pict w14:anchorId="5AC55422">
          <v:group id="docshapegroup1" o:spid="_x0000_s1038" style="position:absolute;margin-left:-.5pt;margin-top:-6pt;width:396pt;height:518.95pt;z-index:-15788544;mso-position-horizontal-relative:page;mso-position-vertical-relative:page" coordsize="7920,103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40" type="#_x0000_t75" style="position:absolute;top:568;width:7920;height:9811">
              <v:imagedata r:id="rId5" o:title=""/>
            </v:shape>
            <v:rect id="docshape3" o:spid="_x0000_s1039" style="position:absolute;width:7920;height:569" fillcolor="#005d7e" stroked="f"/>
            <w10:wrap anchorx="page" anchory="page"/>
          </v:group>
        </w:pict>
      </w:r>
    </w:p>
    <w:p w14:paraId="7140161D" w14:textId="34D56D16" w:rsidR="00BA4236" w:rsidRPr="00E17C0F" w:rsidRDefault="00C437BC">
      <w:pPr>
        <w:spacing w:before="100" w:line="577" w:lineRule="exact"/>
        <w:ind w:left="738" w:right="738"/>
        <w:jc w:val="center"/>
        <w:rPr>
          <w:rFonts w:ascii="Myriad Pro"/>
          <w:sz w:val="34"/>
          <w:szCs w:val="34"/>
        </w:rPr>
      </w:pPr>
      <w:r w:rsidRPr="00E17C0F">
        <w:rPr>
          <w:rFonts w:ascii="Myriad Pro"/>
          <w:color w:val="414042"/>
          <w:spacing w:val="-2"/>
          <w:w w:val="65"/>
          <w:sz w:val="34"/>
          <w:szCs w:val="34"/>
        </w:rPr>
        <w:t xml:space="preserve">Cov </w:t>
      </w:r>
      <w:proofErr w:type="spellStart"/>
      <w:r w:rsidRPr="00E17C0F">
        <w:rPr>
          <w:rFonts w:ascii="Myriad Pro"/>
          <w:color w:val="414042"/>
          <w:spacing w:val="-2"/>
          <w:w w:val="65"/>
          <w:sz w:val="34"/>
          <w:szCs w:val="34"/>
        </w:rPr>
        <w:t>Neeg</w:t>
      </w:r>
      <w:proofErr w:type="spellEnd"/>
      <w:r w:rsidRPr="00E17C0F">
        <w:rPr>
          <w:rFonts w:ascii="Myriad Pro"/>
          <w:color w:val="414042"/>
          <w:spacing w:val="-2"/>
          <w:w w:val="65"/>
          <w:sz w:val="34"/>
          <w:szCs w:val="34"/>
        </w:rPr>
        <w:t xml:space="preserve"> </w:t>
      </w:r>
      <w:proofErr w:type="spellStart"/>
      <w:r w:rsidRPr="00E17C0F">
        <w:rPr>
          <w:rFonts w:ascii="Myriad Pro"/>
          <w:color w:val="414042"/>
          <w:spacing w:val="-2"/>
          <w:w w:val="65"/>
          <w:sz w:val="34"/>
          <w:szCs w:val="34"/>
        </w:rPr>
        <w:t>Xau</w:t>
      </w:r>
      <w:del w:id="0" w:author="Kaxiong" w:date="2021-05-20T13:56:00Z">
        <w:r w:rsidRPr="00E17C0F" w:rsidDel="00FB62EC">
          <w:rPr>
            <w:rFonts w:ascii="Myriad Pro"/>
            <w:color w:val="414042"/>
            <w:spacing w:val="-2"/>
            <w:w w:val="65"/>
            <w:sz w:val="34"/>
            <w:szCs w:val="34"/>
          </w:rPr>
          <w:delText>g</w:delText>
        </w:r>
      </w:del>
      <w:r w:rsidRPr="00E17C0F">
        <w:rPr>
          <w:rFonts w:ascii="Myriad Pro"/>
          <w:color w:val="414042"/>
          <w:spacing w:val="-2"/>
          <w:w w:val="65"/>
          <w:sz w:val="34"/>
          <w:szCs w:val="34"/>
        </w:rPr>
        <w:t>j</w:t>
      </w:r>
      <w:proofErr w:type="spellEnd"/>
      <w:r w:rsidR="004836C2" w:rsidRPr="00E17C0F">
        <w:rPr>
          <w:rFonts w:ascii="Myriad Pro"/>
          <w:color w:val="414042"/>
          <w:spacing w:val="-2"/>
          <w:w w:val="65"/>
          <w:sz w:val="34"/>
          <w:szCs w:val="34"/>
        </w:rPr>
        <w:t>*</w:t>
      </w:r>
      <w:r w:rsidR="004836C2" w:rsidRPr="00E17C0F">
        <w:rPr>
          <w:rFonts w:ascii="Myriad Pro"/>
          <w:color w:val="414042"/>
          <w:spacing w:val="7"/>
          <w:w w:val="65"/>
          <w:sz w:val="34"/>
          <w:szCs w:val="34"/>
        </w:rPr>
        <w:t xml:space="preserve"> </w:t>
      </w:r>
      <w:proofErr w:type="spellStart"/>
      <w:r w:rsidRPr="00E17C0F">
        <w:rPr>
          <w:rFonts w:ascii="Myriad Pro"/>
          <w:color w:val="414042"/>
          <w:spacing w:val="-1"/>
          <w:w w:val="65"/>
          <w:sz w:val="34"/>
          <w:szCs w:val="34"/>
        </w:rPr>
        <w:t>thiab</w:t>
      </w:r>
      <w:proofErr w:type="spellEnd"/>
      <w:r w:rsidRPr="00E17C0F">
        <w:rPr>
          <w:rFonts w:ascii="Myriad Pro"/>
          <w:color w:val="414042"/>
          <w:spacing w:val="-1"/>
          <w:w w:val="65"/>
          <w:sz w:val="34"/>
          <w:szCs w:val="34"/>
        </w:rPr>
        <w:t xml:space="preserve"> cov </w:t>
      </w:r>
      <w:proofErr w:type="spellStart"/>
      <w:r w:rsidRPr="00E17C0F">
        <w:rPr>
          <w:rFonts w:ascii="Myriad Pro"/>
          <w:color w:val="414042"/>
          <w:spacing w:val="-1"/>
          <w:w w:val="65"/>
          <w:sz w:val="34"/>
          <w:szCs w:val="34"/>
        </w:rPr>
        <w:t>tswv</w:t>
      </w:r>
      <w:proofErr w:type="spellEnd"/>
      <w:r w:rsidRPr="00E17C0F">
        <w:rPr>
          <w:rFonts w:ascii="Myriad Pro"/>
          <w:color w:val="414042"/>
          <w:spacing w:val="-1"/>
          <w:w w:val="65"/>
          <w:sz w:val="34"/>
          <w:szCs w:val="34"/>
        </w:rPr>
        <w:t xml:space="preserve"> </w:t>
      </w:r>
      <w:proofErr w:type="spellStart"/>
      <w:r w:rsidRPr="00E17C0F">
        <w:rPr>
          <w:rFonts w:ascii="Myriad Pro"/>
          <w:color w:val="414042"/>
          <w:spacing w:val="-1"/>
          <w:w w:val="65"/>
          <w:sz w:val="34"/>
          <w:szCs w:val="34"/>
        </w:rPr>
        <w:t>tsev</w:t>
      </w:r>
      <w:proofErr w:type="spellEnd"/>
    </w:p>
    <w:p w14:paraId="2549CE1F" w14:textId="07EBA4A0" w:rsidR="00BA4236" w:rsidRDefault="00191541" w:rsidP="00E17C0F">
      <w:pPr>
        <w:spacing w:line="818" w:lineRule="exact"/>
        <w:ind w:left="738" w:right="738"/>
        <w:jc w:val="center"/>
        <w:rPr>
          <w:rFonts w:ascii="Myriad Pro"/>
          <w:sz w:val="52"/>
        </w:rPr>
      </w:pPr>
      <w:r w:rsidRPr="00E17C0F">
        <w:rPr>
          <w:rFonts w:ascii="Myriad Pro"/>
          <w:color w:val="414042"/>
          <w:w w:val="60"/>
          <w:sz w:val="34"/>
          <w:szCs w:val="34"/>
        </w:rPr>
        <w:t xml:space="preserve">tau </w:t>
      </w:r>
      <w:proofErr w:type="spellStart"/>
      <w:r w:rsidRPr="00E17C0F">
        <w:rPr>
          <w:rFonts w:ascii="Myriad Pro"/>
          <w:color w:val="414042"/>
          <w:w w:val="60"/>
          <w:sz w:val="34"/>
          <w:szCs w:val="34"/>
        </w:rPr>
        <w:t>txais</w:t>
      </w:r>
      <w:proofErr w:type="spellEnd"/>
      <w:r w:rsidR="004836C2">
        <w:rPr>
          <w:rFonts w:ascii="Myriad Pro"/>
          <w:color w:val="414042"/>
          <w:spacing w:val="50"/>
          <w:w w:val="60"/>
          <w:sz w:val="52"/>
        </w:rPr>
        <w:t xml:space="preserve"> </w:t>
      </w:r>
      <w:r>
        <w:rPr>
          <w:rFonts w:ascii="Myriad Pro"/>
          <w:color w:val="005D7E"/>
          <w:w w:val="60"/>
          <w:sz w:val="72"/>
        </w:rPr>
        <w:t>DAWB</w:t>
      </w:r>
      <w:r w:rsidR="004836C2">
        <w:rPr>
          <w:rFonts w:ascii="Myriad Pro"/>
          <w:color w:val="005D7E"/>
          <w:spacing w:val="26"/>
          <w:w w:val="60"/>
          <w:sz w:val="72"/>
        </w:rPr>
        <w:t xml:space="preserve"> </w:t>
      </w:r>
      <w:del w:id="1" w:author="Kaxiong" w:date="2021-05-20T13:56:00Z">
        <w:r w:rsidRPr="00E17C0F" w:rsidDel="00FB62EC">
          <w:rPr>
            <w:rFonts w:ascii="Myriad Pro"/>
            <w:color w:val="414042"/>
            <w:w w:val="60"/>
            <w:sz w:val="34"/>
            <w:szCs w:val="34"/>
          </w:rPr>
          <w:delText>C</w:delText>
        </w:r>
        <w:r w:rsidR="004836C2" w:rsidRPr="00E17C0F" w:rsidDel="00FB62EC">
          <w:rPr>
            <w:rFonts w:ascii="Myriad Pro"/>
            <w:color w:val="414042"/>
            <w:w w:val="60"/>
            <w:sz w:val="34"/>
            <w:szCs w:val="34"/>
          </w:rPr>
          <w:delText>o</w:delText>
        </w:r>
      </w:del>
      <w:del w:id="2" w:author="Kaxiong" w:date="2021-05-20T13:57:00Z">
        <w:r w:rsidRPr="00E17C0F" w:rsidDel="00FB62EC">
          <w:rPr>
            <w:rFonts w:ascii="Myriad Pro"/>
            <w:color w:val="414042"/>
            <w:w w:val="60"/>
            <w:sz w:val="34"/>
            <w:szCs w:val="34"/>
          </w:rPr>
          <w:delText>v</w:delText>
        </w:r>
      </w:del>
      <w:proofErr w:type="spellStart"/>
      <w:ins w:id="3" w:author="Kaxiong" w:date="2021-05-20T13:57:00Z">
        <w:r w:rsidR="00FB62EC">
          <w:rPr>
            <w:rFonts w:ascii="Myriad Pro"/>
            <w:color w:val="414042"/>
            <w:w w:val="60"/>
            <w:sz w:val="34"/>
            <w:szCs w:val="34"/>
          </w:rPr>
          <w:t>kev</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mus</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saib</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xyuas</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ntawm</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Pab</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Pawg</w:t>
        </w:r>
        <w:proofErr w:type="spellEnd"/>
        <w:r w:rsidR="00FB62EC">
          <w:rPr>
            <w:rFonts w:ascii="Myriad Pro"/>
            <w:color w:val="414042"/>
            <w:w w:val="60"/>
            <w:sz w:val="34"/>
            <w:szCs w:val="34"/>
          </w:rPr>
          <w:t xml:space="preserve"> </w:t>
        </w:r>
        <w:proofErr w:type="spellStart"/>
        <w:r w:rsidR="00FB62EC">
          <w:rPr>
            <w:rFonts w:ascii="Myriad Pro"/>
            <w:color w:val="414042"/>
            <w:w w:val="60"/>
            <w:sz w:val="34"/>
            <w:szCs w:val="34"/>
          </w:rPr>
          <w:t>Hluav</w:t>
        </w:r>
        <w:proofErr w:type="spellEnd"/>
        <w:r w:rsidR="00FB62EC">
          <w:rPr>
            <w:rFonts w:ascii="Myriad Pro"/>
            <w:color w:val="414042"/>
            <w:w w:val="60"/>
            <w:sz w:val="34"/>
            <w:szCs w:val="34"/>
          </w:rPr>
          <w:t xml:space="preserve"> Taws </w:t>
        </w:r>
        <w:proofErr w:type="spellStart"/>
        <w:r w:rsidR="00FB62EC">
          <w:rPr>
            <w:rFonts w:ascii="Myriad Pro"/>
            <w:color w:val="414042"/>
            <w:w w:val="60"/>
            <w:sz w:val="34"/>
            <w:szCs w:val="34"/>
          </w:rPr>
          <w:t>Xo</w:t>
        </w:r>
      </w:ins>
      <w:ins w:id="4" w:author="Kaxiong" w:date="2021-05-20T13:58:00Z">
        <w:r w:rsidR="00FB62EC">
          <w:rPr>
            <w:rFonts w:ascii="Myriad Pro"/>
            <w:color w:val="414042"/>
            <w:w w:val="60"/>
            <w:sz w:val="34"/>
            <w:szCs w:val="34"/>
          </w:rPr>
          <w:t>b</w:t>
        </w:r>
      </w:ins>
      <w:proofErr w:type="spellEnd"/>
      <w:ins w:id="5" w:author="Kaxiong" w:date="2021-05-20T13:57:00Z">
        <w:r w:rsidR="00FB62EC">
          <w:rPr>
            <w:rFonts w:ascii="Myriad Pro"/>
            <w:color w:val="414042"/>
            <w:w w:val="60"/>
            <w:sz w:val="34"/>
            <w:szCs w:val="34"/>
          </w:rPr>
          <w:t xml:space="preserve"> </w:t>
        </w:r>
        <w:proofErr w:type="spellStart"/>
        <w:r w:rsidR="00FB62EC">
          <w:rPr>
            <w:rFonts w:ascii="Myriad Pro"/>
            <w:color w:val="414042"/>
            <w:w w:val="60"/>
            <w:sz w:val="34"/>
            <w:szCs w:val="34"/>
          </w:rPr>
          <w:t>Hauv</w:t>
        </w:r>
      </w:ins>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Tsev</w:t>
      </w:r>
      <w:proofErr w:type="spellEnd"/>
      <w:r w:rsidRPr="00E17C0F">
        <w:rPr>
          <w:rFonts w:ascii="Myriad Pro"/>
          <w:color w:val="414042"/>
          <w:w w:val="60"/>
          <w:sz w:val="34"/>
          <w:szCs w:val="34"/>
        </w:rPr>
        <w:t xml:space="preserve"> </w:t>
      </w:r>
      <w:del w:id="6" w:author="Kaxiong" w:date="2021-05-20T13:58:00Z">
        <w:r w:rsidRPr="00E17C0F" w:rsidDel="00FB62EC">
          <w:rPr>
            <w:rFonts w:ascii="Myriad Pro"/>
            <w:color w:val="414042"/>
            <w:w w:val="60"/>
            <w:sz w:val="34"/>
            <w:szCs w:val="34"/>
          </w:rPr>
          <w:delText>Hluav Taws Xob Hauv</w:delText>
        </w:r>
        <w:r w:rsidDel="00FB62EC">
          <w:rPr>
            <w:rFonts w:ascii="Myriad Pro"/>
            <w:color w:val="414042"/>
            <w:w w:val="60"/>
            <w:sz w:val="52"/>
          </w:rPr>
          <w:delText xml:space="preserve"> </w:delText>
        </w:r>
        <w:r w:rsidRPr="00E17C0F" w:rsidDel="00FB62EC">
          <w:rPr>
            <w:rFonts w:ascii="Myriad Pro"/>
            <w:color w:val="414042"/>
            <w:w w:val="60"/>
            <w:sz w:val="34"/>
            <w:szCs w:val="34"/>
          </w:rPr>
          <w:delText>Tsev Hluav Taws Xob mus saib</w:delText>
        </w:r>
        <w:r w:rsidR="00E17C0F" w:rsidDel="00FB62EC">
          <w:rPr>
            <w:rFonts w:ascii="Myriad Pro"/>
            <w:sz w:val="34"/>
            <w:szCs w:val="34"/>
          </w:rPr>
          <w:delText xml:space="preserve"> </w:delText>
        </w:r>
      </w:del>
      <w:del w:id="7" w:author="Kaxiong" w:date="2021-05-20T13:59:00Z">
        <w:r w:rsidRPr="00E17C0F" w:rsidDel="00FB62EC">
          <w:rPr>
            <w:rFonts w:ascii="Myriad Pro"/>
            <w:color w:val="414042"/>
            <w:w w:val="65"/>
            <w:sz w:val="34"/>
            <w:szCs w:val="34"/>
          </w:rPr>
          <w:delText xml:space="preserve">qhov </w:delText>
        </w:r>
      </w:del>
      <w:proofErr w:type="spellStart"/>
      <w:r w:rsidRPr="00E17C0F">
        <w:rPr>
          <w:rFonts w:ascii="Myriad Pro"/>
          <w:color w:val="414042"/>
          <w:w w:val="65"/>
          <w:sz w:val="34"/>
          <w:szCs w:val="34"/>
        </w:rPr>
        <w:t>uas</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lawv</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yuav</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nruab</w:t>
      </w:r>
      <w:proofErr w:type="spellEnd"/>
      <w:r w:rsidR="004836C2">
        <w:rPr>
          <w:rFonts w:ascii="Myriad Pro"/>
          <w:color w:val="414042"/>
          <w:w w:val="65"/>
          <w:sz w:val="52"/>
        </w:rPr>
        <w:t>:</w:t>
      </w:r>
    </w:p>
    <w:p w14:paraId="1B754119" w14:textId="07DB902B" w:rsidR="00BA4236" w:rsidRPr="00E17C0F" w:rsidRDefault="00FB62EC">
      <w:pPr>
        <w:pStyle w:val="ListParagraph"/>
        <w:numPr>
          <w:ilvl w:val="0"/>
          <w:numId w:val="3"/>
        </w:numPr>
        <w:tabs>
          <w:tab w:val="left" w:pos="2494"/>
        </w:tabs>
        <w:spacing w:before="188"/>
        <w:rPr>
          <w:rFonts w:ascii="Myriad Pro" w:hAnsi="Myriad Pro"/>
          <w:sz w:val="30"/>
          <w:szCs w:val="30"/>
        </w:rPr>
      </w:pPr>
      <w:proofErr w:type="spellStart"/>
      <w:ins w:id="8" w:author="Kaxiong" w:date="2021-05-20T13:59:00Z">
        <w:r>
          <w:rPr>
            <w:rFonts w:ascii="Myriad Pro" w:hAnsi="Myriad Pro"/>
            <w:color w:val="414042"/>
            <w:w w:val="65"/>
            <w:sz w:val="30"/>
            <w:szCs w:val="30"/>
          </w:rPr>
          <w:t>Teeb</w:t>
        </w:r>
        <w:proofErr w:type="spellEnd"/>
        <w:r>
          <w:rPr>
            <w:rFonts w:ascii="Myriad Pro" w:hAnsi="Myriad Pro"/>
            <w:color w:val="414042"/>
            <w:w w:val="65"/>
            <w:sz w:val="30"/>
            <w:szCs w:val="30"/>
          </w:rPr>
          <w:t xml:space="preserve"> </w:t>
        </w:r>
      </w:ins>
      <w:r w:rsidR="004836C2" w:rsidRPr="00E17C0F">
        <w:rPr>
          <w:rFonts w:ascii="Myriad Pro" w:hAnsi="Myriad Pro"/>
          <w:color w:val="414042"/>
          <w:w w:val="65"/>
          <w:sz w:val="30"/>
          <w:szCs w:val="30"/>
        </w:rPr>
        <w:t>LEDs</w:t>
      </w:r>
      <w:r w:rsidR="004836C2" w:rsidRPr="00E17C0F">
        <w:rPr>
          <w:rFonts w:ascii="Myriad Pro" w:hAnsi="Myriad Pro"/>
          <w:color w:val="414042"/>
          <w:spacing w:val="16"/>
          <w:w w:val="65"/>
          <w:sz w:val="30"/>
          <w:szCs w:val="30"/>
        </w:rPr>
        <w:t xml:space="preserve"> </w:t>
      </w:r>
      <w:r w:rsidR="004836C2" w:rsidRPr="00E17C0F">
        <w:rPr>
          <w:rFonts w:ascii="Myriad Pro" w:hAnsi="Myriad Pro"/>
          <w:color w:val="414042"/>
          <w:w w:val="65"/>
          <w:sz w:val="30"/>
          <w:szCs w:val="30"/>
        </w:rPr>
        <w:t>•</w:t>
      </w:r>
      <w:r w:rsidR="004836C2" w:rsidRPr="00E17C0F">
        <w:rPr>
          <w:rFonts w:ascii="Myriad Pro" w:hAnsi="Myriad Pro"/>
          <w:color w:val="414042"/>
          <w:spacing w:val="15"/>
          <w:w w:val="65"/>
          <w:sz w:val="30"/>
          <w:szCs w:val="30"/>
        </w:rPr>
        <w:t xml:space="preserve"> </w:t>
      </w:r>
      <w:proofErr w:type="spellStart"/>
      <w:r w:rsidR="002B7795" w:rsidRPr="00E17C0F">
        <w:rPr>
          <w:rFonts w:ascii="Myriad Pro" w:hAnsi="Myriad Pro"/>
          <w:color w:val="414042"/>
          <w:w w:val="65"/>
          <w:sz w:val="30"/>
          <w:szCs w:val="30"/>
        </w:rPr>
        <w:t>Qhov</w:t>
      </w:r>
      <w:proofErr w:type="spellEnd"/>
      <w:r w:rsidR="002B7795" w:rsidRPr="00E17C0F">
        <w:rPr>
          <w:rFonts w:ascii="Myriad Pro" w:hAnsi="Myriad Pro"/>
          <w:color w:val="414042"/>
          <w:w w:val="65"/>
          <w:sz w:val="30"/>
          <w:szCs w:val="30"/>
        </w:rPr>
        <w:t xml:space="preserve"> </w:t>
      </w:r>
      <w:proofErr w:type="spellStart"/>
      <w:r w:rsidR="002B7795" w:rsidRPr="00E17C0F">
        <w:rPr>
          <w:rFonts w:ascii="Myriad Pro" w:hAnsi="Myriad Pro"/>
          <w:color w:val="414042"/>
          <w:w w:val="65"/>
          <w:sz w:val="30"/>
          <w:szCs w:val="30"/>
        </w:rPr>
        <w:t>rooj</w:t>
      </w:r>
      <w:proofErr w:type="spellEnd"/>
      <w:r w:rsidR="002B7795" w:rsidRPr="00E17C0F">
        <w:rPr>
          <w:rFonts w:ascii="Myriad Pro" w:hAnsi="Myriad Pro"/>
          <w:color w:val="414042"/>
          <w:w w:val="65"/>
          <w:sz w:val="30"/>
          <w:szCs w:val="30"/>
        </w:rPr>
        <w:t xml:space="preserve"> </w:t>
      </w:r>
      <w:del w:id="9" w:author="Kaxiong" w:date="2021-05-20T13:59:00Z">
        <w:r w:rsidR="002B7795" w:rsidRPr="00E17C0F" w:rsidDel="00FB62EC">
          <w:rPr>
            <w:rFonts w:ascii="Myriad Pro" w:hAnsi="Myriad Pro"/>
            <w:color w:val="414042"/>
            <w:w w:val="65"/>
            <w:sz w:val="30"/>
            <w:szCs w:val="30"/>
          </w:rPr>
          <w:delText>huab</w:delText>
        </w:r>
      </w:del>
      <w:proofErr w:type="spellStart"/>
      <w:ins w:id="10" w:author="Kaxiong" w:date="2021-05-20T13:59:00Z">
        <w:r>
          <w:rPr>
            <w:rFonts w:ascii="Myriad Pro" w:hAnsi="Myriad Pro"/>
            <w:color w:val="414042"/>
            <w:w w:val="65"/>
            <w:sz w:val="30"/>
            <w:szCs w:val="30"/>
          </w:rPr>
          <w:t>kaw</w:t>
        </w:r>
      </w:ins>
      <w:proofErr w:type="spellEnd"/>
      <w:r w:rsidR="002B7795" w:rsidRPr="00E17C0F">
        <w:rPr>
          <w:rFonts w:ascii="Myriad Pro" w:hAnsi="Myriad Pro"/>
          <w:color w:val="414042"/>
          <w:w w:val="65"/>
          <w:sz w:val="30"/>
          <w:szCs w:val="30"/>
        </w:rPr>
        <w:t xml:space="preserve"> </w:t>
      </w:r>
      <w:proofErr w:type="spellStart"/>
      <w:r w:rsidR="002B7795" w:rsidRPr="00E17C0F">
        <w:rPr>
          <w:rFonts w:ascii="Myriad Pro" w:hAnsi="Myriad Pro"/>
          <w:color w:val="414042"/>
          <w:w w:val="65"/>
          <w:sz w:val="30"/>
          <w:szCs w:val="30"/>
        </w:rPr>
        <w:t>cua</w:t>
      </w:r>
      <w:proofErr w:type="spellEnd"/>
    </w:p>
    <w:p w14:paraId="7C4F1AA5" w14:textId="5778387E" w:rsidR="00BA4236" w:rsidRPr="00E17C0F" w:rsidRDefault="002B7795">
      <w:pPr>
        <w:pStyle w:val="ListParagraph"/>
        <w:numPr>
          <w:ilvl w:val="0"/>
          <w:numId w:val="2"/>
        </w:numPr>
        <w:tabs>
          <w:tab w:val="left" w:pos="2046"/>
        </w:tabs>
        <w:spacing w:before="84"/>
        <w:rPr>
          <w:rFonts w:ascii="Myriad Pro" w:hAnsi="Myriad Pro"/>
          <w:sz w:val="30"/>
          <w:szCs w:val="30"/>
        </w:rPr>
      </w:pPr>
      <w:del w:id="11" w:author="Kaxiong" w:date="2021-05-20T14:00:00Z">
        <w:r w:rsidRPr="00E17C0F" w:rsidDel="00FB62EC">
          <w:rPr>
            <w:rFonts w:ascii="Myriad Pro" w:hAnsi="Myriad Pro"/>
            <w:color w:val="414042"/>
            <w:spacing w:val="-1"/>
            <w:w w:val="65"/>
            <w:sz w:val="30"/>
            <w:szCs w:val="30"/>
          </w:rPr>
          <w:delText>Cov txheej txheem ntsuas huab cua</w:delText>
        </w:r>
        <w:r w:rsidR="004836C2" w:rsidRPr="00E17C0F" w:rsidDel="00FB62EC">
          <w:rPr>
            <w:rFonts w:ascii="Myriad Pro" w:hAnsi="Myriad Pro"/>
            <w:color w:val="414042"/>
            <w:spacing w:val="16"/>
            <w:w w:val="65"/>
            <w:sz w:val="30"/>
            <w:szCs w:val="30"/>
          </w:rPr>
          <w:delText xml:space="preserve"> </w:delText>
        </w:r>
      </w:del>
      <w:ins w:id="12" w:author="Kaxiong" w:date="2021-05-20T14:03:00Z">
        <w:r w:rsidR="00FB62EC">
          <w:rPr>
            <w:rFonts w:ascii="Myriad Pro" w:hAnsi="Myriad Pro"/>
            <w:color w:val="414042"/>
            <w:spacing w:val="16"/>
            <w:w w:val="65"/>
            <w:sz w:val="30"/>
            <w:szCs w:val="30"/>
          </w:rPr>
          <w:t xml:space="preserve">Cov </w:t>
        </w:r>
        <w:proofErr w:type="spellStart"/>
        <w:r w:rsidR="00FB62EC">
          <w:rPr>
            <w:rFonts w:ascii="Myriad Pro" w:hAnsi="Myriad Pro"/>
            <w:color w:val="414042"/>
            <w:spacing w:val="16"/>
            <w:w w:val="65"/>
            <w:sz w:val="30"/>
            <w:szCs w:val="30"/>
          </w:rPr>
          <w:t>cua</w:t>
        </w:r>
        <w:proofErr w:type="spellEnd"/>
        <w:r w:rsidR="00FB62EC">
          <w:rPr>
            <w:rFonts w:ascii="Myriad Pro" w:hAnsi="Myriad Pro"/>
            <w:color w:val="414042"/>
            <w:spacing w:val="16"/>
            <w:w w:val="65"/>
            <w:sz w:val="30"/>
            <w:szCs w:val="30"/>
          </w:rPr>
          <w:t xml:space="preserve"> </w:t>
        </w:r>
        <w:proofErr w:type="spellStart"/>
        <w:r w:rsidR="00FB62EC">
          <w:rPr>
            <w:rFonts w:ascii="Myriad Pro" w:hAnsi="Myriad Pro"/>
            <w:color w:val="414042"/>
            <w:spacing w:val="16"/>
            <w:w w:val="65"/>
            <w:sz w:val="30"/>
            <w:szCs w:val="30"/>
          </w:rPr>
          <w:t>sov</w:t>
        </w:r>
        <w:proofErr w:type="spellEnd"/>
        <w:r w:rsidR="00FB62EC">
          <w:rPr>
            <w:rFonts w:ascii="Myriad Pro" w:hAnsi="Myriad Pro"/>
            <w:color w:val="414042"/>
            <w:spacing w:val="16"/>
            <w:w w:val="65"/>
            <w:sz w:val="30"/>
            <w:szCs w:val="30"/>
          </w:rPr>
          <w:t xml:space="preserve"> </w:t>
        </w:r>
        <w:proofErr w:type="spellStart"/>
        <w:r w:rsidR="00FB62EC">
          <w:rPr>
            <w:rFonts w:ascii="Myriad Pro" w:hAnsi="Myriad Pro"/>
            <w:color w:val="414042"/>
            <w:spacing w:val="16"/>
            <w:w w:val="65"/>
            <w:sz w:val="30"/>
            <w:szCs w:val="30"/>
          </w:rPr>
          <w:t>uas</w:t>
        </w:r>
        <w:proofErr w:type="spellEnd"/>
        <w:r w:rsidR="00FB62EC">
          <w:rPr>
            <w:rFonts w:ascii="Myriad Pro" w:hAnsi="Myriad Pro"/>
            <w:color w:val="414042"/>
            <w:spacing w:val="16"/>
            <w:w w:val="65"/>
            <w:sz w:val="30"/>
            <w:szCs w:val="30"/>
          </w:rPr>
          <w:t xml:space="preserve"> </w:t>
        </w:r>
        <w:proofErr w:type="spellStart"/>
        <w:r w:rsidR="00FB62EC">
          <w:rPr>
            <w:rFonts w:ascii="Myriad Pro" w:hAnsi="Myriad Pro"/>
            <w:color w:val="414042"/>
            <w:spacing w:val="16"/>
            <w:w w:val="65"/>
            <w:sz w:val="30"/>
            <w:szCs w:val="30"/>
          </w:rPr>
          <w:t>siv</w:t>
        </w:r>
      </w:ins>
      <w:proofErr w:type="spellEnd"/>
      <w:ins w:id="13" w:author="Kaxiong" w:date="2021-05-20T14:04:00Z">
        <w:r w:rsidR="00FB62EC">
          <w:rPr>
            <w:rFonts w:ascii="Myriad Pro" w:hAnsi="Myriad Pro"/>
            <w:color w:val="414042"/>
            <w:spacing w:val="16"/>
            <w:w w:val="65"/>
            <w:sz w:val="30"/>
            <w:szCs w:val="30"/>
          </w:rPr>
          <w:t xml:space="preserve"> pos </w:t>
        </w:r>
        <w:proofErr w:type="spellStart"/>
        <w:r w:rsidR="00FB62EC">
          <w:rPr>
            <w:rFonts w:ascii="Myriad Pro" w:hAnsi="Myriad Pro"/>
            <w:color w:val="414042"/>
            <w:spacing w:val="16"/>
            <w:w w:val="65"/>
            <w:sz w:val="30"/>
            <w:szCs w:val="30"/>
          </w:rPr>
          <w:t>kees</w:t>
        </w:r>
        <w:proofErr w:type="spellEnd"/>
        <w:r w:rsidR="00FB62EC">
          <w:rPr>
            <w:rFonts w:ascii="Myriad Pro" w:hAnsi="Myriad Pro"/>
            <w:color w:val="414042"/>
            <w:spacing w:val="16"/>
            <w:w w:val="65"/>
            <w:sz w:val="30"/>
            <w:szCs w:val="30"/>
          </w:rPr>
          <w:t xml:space="preserve"> (programmable)</w:t>
        </w:r>
      </w:ins>
      <w:r w:rsidR="004836C2" w:rsidRPr="00E17C0F">
        <w:rPr>
          <w:rFonts w:ascii="Myriad Pro" w:hAnsi="Myriad Pro"/>
          <w:color w:val="414042"/>
          <w:w w:val="65"/>
          <w:sz w:val="30"/>
          <w:szCs w:val="30"/>
        </w:rPr>
        <w:t>•</w:t>
      </w:r>
      <w:r w:rsidR="004836C2" w:rsidRPr="00E17C0F">
        <w:rPr>
          <w:rFonts w:ascii="Myriad Pro" w:hAnsi="Myriad Pro"/>
          <w:color w:val="414042"/>
          <w:spacing w:val="14"/>
          <w:w w:val="65"/>
          <w:sz w:val="30"/>
          <w:szCs w:val="30"/>
        </w:rPr>
        <w:t xml:space="preserve"> </w:t>
      </w:r>
      <w:proofErr w:type="spellStart"/>
      <w:r w:rsidRPr="00E17C0F">
        <w:rPr>
          <w:rFonts w:ascii="Myriad Pro" w:hAnsi="Myriad Pro"/>
          <w:color w:val="414042"/>
          <w:w w:val="65"/>
          <w:sz w:val="30"/>
          <w:szCs w:val="30"/>
        </w:rPr>
        <w:t>Thiab</w:t>
      </w:r>
      <w:proofErr w:type="spellEnd"/>
      <w:r w:rsidRPr="00E17C0F">
        <w:rPr>
          <w:rFonts w:ascii="Myriad Pro" w:hAnsi="Myriad Pro"/>
          <w:color w:val="414042"/>
          <w:w w:val="65"/>
          <w:sz w:val="30"/>
          <w:szCs w:val="30"/>
        </w:rPr>
        <w:t xml:space="preserve"> </w:t>
      </w:r>
      <w:proofErr w:type="spellStart"/>
      <w:r w:rsidRPr="00E17C0F">
        <w:rPr>
          <w:rFonts w:ascii="Myriad Pro" w:hAnsi="Myriad Pro"/>
          <w:color w:val="414042"/>
          <w:w w:val="65"/>
          <w:sz w:val="30"/>
          <w:szCs w:val="30"/>
        </w:rPr>
        <w:t>lwm</w:t>
      </w:r>
      <w:proofErr w:type="spellEnd"/>
      <w:r w:rsidRPr="00E17C0F">
        <w:rPr>
          <w:rFonts w:ascii="Myriad Pro" w:hAnsi="Myriad Pro"/>
          <w:color w:val="414042"/>
          <w:w w:val="65"/>
          <w:sz w:val="30"/>
          <w:szCs w:val="30"/>
        </w:rPr>
        <w:t xml:space="preserve"> yam</w:t>
      </w:r>
    </w:p>
    <w:p w14:paraId="01BE1F7C" w14:textId="620EF09D" w:rsidR="00BA4236" w:rsidRPr="00E17C0F" w:rsidRDefault="002B7795">
      <w:pPr>
        <w:pStyle w:val="Title"/>
        <w:rPr>
          <w:sz w:val="50"/>
          <w:szCs w:val="50"/>
        </w:rPr>
      </w:pPr>
      <w:r w:rsidRPr="00E17C0F">
        <w:rPr>
          <w:color w:val="414042"/>
          <w:w w:val="70"/>
          <w:sz w:val="50"/>
          <w:szCs w:val="50"/>
        </w:rPr>
        <w:t>THIAB</w:t>
      </w:r>
    </w:p>
    <w:p w14:paraId="76F188FE" w14:textId="3A242C05" w:rsidR="00E17C0F" w:rsidRPr="00E17C0F" w:rsidRDefault="002B7795" w:rsidP="00E17C0F">
      <w:pPr>
        <w:spacing w:before="47" w:line="211" w:lineRule="auto"/>
        <w:ind w:left="808" w:right="738"/>
        <w:jc w:val="center"/>
        <w:rPr>
          <w:rFonts w:ascii="Myriad Pro"/>
          <w:color w:val="414042"/>
          <w:w w:val="65"/>
          <w:sz w:val="30"/>
          <w:szCs w:val="30"/>
        </w:rPr>
      </w:pPr>
      <w:r w:rsidRPr="00E17C0F">
        <w:rPr>
          <w:rFonts w:ascii="Myriad Pro"/>
          <w:color w:val="414042"/>
          <w:w w:val="65"/>
          <w:sz w:val="30"/>
          <w:szCs w:val="30"/>
        </w:rPr>
        <w:t xml:space="preserve">Tau </w:t>
      </w:r>
      <w:proofErr w:type="spellStart"/>
      <w:r w:rsidRPr="00E17C0F">
        <w:rPr>
          <w:rFonts w:ascii="Myriad Pro"/>
          <w:color w:val="414042"/>
          <w:w w:val="65"/>
          <w:sz w:val="30"/>
          <w:szCs w:val="30"/>
        </w:rPr>
        <w:t>txais</w:t>
      </w:r>
      <w:proofErr w:type="spellEnd"/>
      <w:ins w:id="14" w:author="Kaxiong" w:date="2021-05-20T14:06:00Z">
        <w:r w:rsidR="00FB62EC">
          <w:rPr>
            <w:rFonts w:ascii="Myriad Pro"/>
            <w:color w:val="414042"/>
            <w:w w:val="65"/>
            <w:sz w:val="30"/>
            <w:szCs w:val="30"/>
          </w:rPr>
          <w:t xml:space="preserve"> </w:t>
        </w:r>
        <w:proofErr w:type="spellStart"/>
        <w:r w:rsidR="00FB62EC">
          <w:rPr>
            <w:rFonts w:ascii="Myriad Pro"/>
            <w:color w:val="414042"/>
            <w:w w:val="65"/>
            <w:sz w:val="30"/>
            <w:szCs w:val="30"/>
          </w:rPr>
          <w:t>daim</w:t>
        </w:r>
        <w:proofErr w:type="spellEnd"/>
        <w:r w:rsidR="00FB62EC">
          <w:rPr>
            <w:rFonts w:ascii="Myriad Pro"/>
            <w:color w:val="414042"/>
            <w:w w:val="65"/>
            <w:sz w:val="30"/>
            <w:szCs w:val="30"/>
          </w:rPr>
          <w:t xml:space="preserve"> </w:t>
        </w:r>
        <w:proofErr w:type="spellStart"/>
        <w:r w:rsidR="00FB62EC">
          <w:rPr>
            <w:rFonts w:ascii="Myriad Pro"/>
            <w:color w:val="414042"/>
            <w:w w:val="65"/>
            <w:sz w:val="30"/>
            <w:szCs w:val="30"/>
          </w:rPr>
          <w:t>ntawv</w:t>
        </w:r>
        <w:proofErr w:type="spellEnd"/>
        <w:r w:rsidR="00FB62EC">
          <w:rPr>
            <w:rFonts w:ascii="Myriad Pro"/>
            <w:color w:val="414042"/>
            <w:w w:val="65"/>
            <w:sz w:val="30"/>
            <w:szCs w:val="30"/>
          </w:rPr>
          <w:t xml:space="preserve"> </w:t>
        </w:r>
        <w:proofErr w:type="spellStart"/>
        <w:r w:rsidR="00FB62EC">
          <w:rPr>
            <w:rFonts w:ascii="Myriad Pro"/>
            <w:color w:val="414042"/>
            <w:w w:val="65"/>
            <w:sz w:val="30"/>
            <w:szCs w:val="30"/>
          </w:rPr>
          <w:t>k</w:t>
        </w:r>
        <w:r w:rsidR="00E87B94">
          <w:rPr>
            <w:rFonts w:ascii="Myriad Pro"/>
            <w:color w:val="414042"/>
            <w:w w:val="65"/>
            <w:sz w:val="30"/>
            <w:szCs w:val="30"/>
          </w:rPr>
          <w:t>h</w:t>
        </w:r>
      </w:ins>
      <w:ins w:id="15" w:author="Kaxiong" w:date="2021-05-20T14:07:00Z">
        <w:r w:rsidR="00E87B94">
          <w:rPr>
            <w:rFonts w:ascii="Myriad Pro"/>
            <w:color w:val="414042"/>
            <w:w w:val="65"/>
            <w:sz w:val="30"/>
            <w:szCs w:val="30"/>
          </w:rPr>
          <w:t>oom</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plig</w:t>
        </w:r>
      </w:ins>
      <w:proofErr w:type="spellEnd"/>
      <w:r>
        <w:rPr>
          <w:rFonts w:ascii="Myriad Pro"/>
          <w:color w:val="414042"/>
          <w:w w:val="65"/>
          <w:sz w:val="44"/>
        </w:rPr>
        <w:t xml:space="preserve"> </w:t>
      </w:r>
      <w:r w:rsidRPr="00E17C0F">
        <w:rPr>
          <w:rFonts w:ascii="Myriad Pro"/>
          <w:color w:val="005D7E"/>
          <w:w w:val="65"/>
          <w:sz w:val="56"/>
          <w:szCs w:val="56"/>
        </w:rPr>
        <w:t>DAWB</w:t>
      </w:r>
      <w:r w:rsidR="004836C2" w:rsidRPr="00E17C0F">
        <w:rPr>
          <w:rFonts w:ascii="Myriad Pro"/>
          <w:color w:val="005D7E"/>
          <w:spacing w:val="24"/>
          <w:w w:val="65"/>
          <w:sz w:val="56"/>
          <w:szCs w:val="56"/>
        </w:rPr>
        <w:t xml:space="preserve"> </w:t>
      </w:r>
      <w:r w:rsidR="004836C2" w:rsidRPr="00E17C0F">
        <w:rPr>
          <w:rFonts w:ascii="Myriad Pro"/>
          <w:color w:val="005D7E"/>
          <w:w w:val="65"/>
          <w:sz w:val="56"/>
          <w:szCs w:val="56"/>
        </w:rPr>
        <w:t>$20</w:t>
      </w:r>
      <w:r w:rsidR="004836C2" w:rsidRPr="00E17C0F">
        <w:rPr>
          <w:rFonts w:ascii="Myriad Pro"/>
          <w:color w:val="005D7E"/>
          <w:spacing w:val="25"/>
          <w:w w:val="65"/>
          <w:sz w:val="56"/>
          <w:szCs w:val="56"/>
        </w:rPr>
        <w:t xml:space="preserve"> </w:t>
      </w:r>
      <w:del w:id="16" w:author="Kaxiong" w:date="2021-05-20T14:08:00Z">
        <w:r w:rsidRPr="00E17C0F" w:rsidDel="00E87B94">
          <w:rPr>
            <w:rFonts w:ascii="Myriad Pro"/>
            <w:color w:val="005D7E"/>
            <w:spacing w:val="25"/>
            <w:w w:val="65"/>
            <w:sz w:val="56"/>
            <w:szCs w:val="56"/>
          </w:rPr>
          <w:delText xml:space="preserve">Kev Lag </w:delText>
        </w:r>
        <w:r w:rsidRPr="00FD5EE6" w:rsidDel="00E87B94">
          <w:rPr>
            <w:rFonts w:ascii="Myriad Pro"/>
            <w:color w:val="005D7E"/>
            <w:spacing w:val="25"/>
            <w:w w:val="65"/>
            <w:sz w:val="56"/>
            <w:szCs w:val="56"/>
          </w:rPr>
          <w:delText>Luam</w:delText>
        </w:r>
      </w:del>
      <w:ins w:id="17" w:author="Kaxiong" w:date="2021-05-20T14:18:00Z">
        <w:r w:rsidR="0059031E">
          <w:rPr>
            <w:rFonts w:ascii="Myriad Pro"/>
            <w:color w:val="005D7E"/>
            <w:spacing w:val="25"/>
            <w:w w:val="65"/>
            <w:sz w:val="56"/>
            <w:szCs w:val="56"/>
          </w:rPr>
          <w:t xml:space="preserve">Cov </w:t>
        </w:r>
      </w:ins>
      <w:proofErr w:type="spellStart"/>
      <w:ins w:id="18" w:author="Kaxiong" w:date="2021-05-20T14:08:00Z">
        <w:r w:rsidR="00E87B94">
          <w:rPr>
            <w:rFonts w:ascii="Myriad Pro"/>
            <w:color w:val="005D7E"/>
            <w:spacing w:val="25"/>
            <w:w w:val="65"/>
            <w:sz w:val="56"/>
            <w:szCs w:val="56"/>
          </w:rPr>
          <w:t>Nyiaj</w:t>
        </w:r>
        <w:proofErr w:type="spellEnd"/>
        <w:r w:rsidR="00E87B94">
          <w:rPr>
            <w:rFonts w:ascii="Myriad Pro"/>
            <w:color w:val="005D7E"/>
            <w:spacing w:val="25"/>
            <w:w w:val="65"/>
            <w:sz w:val="56"/>
            <w:szCs w:val="56"/>
          </w:rPr>
          <w:t xml:space="preserve"> </w:t>
        </w:r>
        <w:proofErr w:type="spellStart"/>
        <w:r w:rsidR="00E87B94">
          <w:rPr>
            <w:rFonts w:ascii="Myriad Pro"/>
            <w:color w:val="005D7E"/>
            <w:spacing w:val="25"/>
            <w:w w:val="65"/>
            <w:sz w:val="56"/>
            <w:szCs w:val="56"/>
          </w:rPr>
          <w:t>Kiab</w:t>
        </w:r>
        <w:proofErr w:type="spellEnd"/>
        <w:r w:rsidR="00E87B94">
          <w:rPr>
            <w:rFonts w:ascii="Myriad Pro"/>
            <w:color w:val="005D7E"/>
            <w:spacing w:val="25"/>
            <w:w w:val="65"/>
            <w:sz w:val="56"/>
            <w:szCs w:val="56"/>
          </w:rPr>
          <w:t xml:space="preserve"> </w:t>
        </w:r>
        <w:proofErr w:type="spellStart"/>
        <w:r w:rsidR="00E87B94">
          <w:rPr>
            <w:rFonts w:ascii="Myriad Pro"/>
            <w:color w:val="005D7E"/>
            <w:spacing w:val="25"/>
            <w:w w:val="65"/>
            <w:sz w:val="56"/>
            <w:szCs w:val="56"/>
          </w:rPr>
          <w:t>Khw</w:t>
        </w:r>
      </w:ins>
      <w:proofErr w:type="spellEnd"/>
      <w:del w:id="19" w:author="Kaxiong" w:date="2021-05-20T14:08:00Z">
        <w:r w:rsidR="00E17C0F" w:rsidRPr="00E17C0F" w:rsidDel="00E87B94">
          <w:rPr>
            <w:rFonts w:ascii="Myriad Pro"/>
            <w:color w:val="414042"/>
            <w:w w:val="65"/>
            <w:sz w:val="30"/>
            <w:szCs w:val="30"/>
          </w:rPr>
          <w:delText>Phaw Khoom</w:delText>
        </w:r>
        <w:r w:rsidR="00E17C0F" w:rsidDel="00E87B94">
          <w:rPr>
            <w:rFonts w:ascii="Myriad Pro"/>
            <w:color w:val="414042"/>
            <w:w w:val="65"/>
            <w:sz w:val="44"/>
          </w:rPr>
          <w:delText xml:space="preserve"> </w:delText>
        </w:r>
        <w:r w:rsidR="00E17C0F" w:rsidRPr="00E17C0F" w:rsidDel="00E87B94">
          <w:rPr>
            <w:rFonts w:ascii="Myriad Pro"/>
            <w:color w:val="414042"/>
            <w:w w:val="65"/>
            <w:sz w:val="30"/>
            <w:szCs w:val="30"/>
          </w:rPr>
          <w:delText>Plig rau</w:delText>
        </w:r>
      </w:del>
      <w:ins w:id="20" w:author="Kaxiong" w:date="2021-05-20T14:09:00Z">
        <w:r w:rsidR="00E87B94">
          <w:rPr>
            <w:rFonts w:ascii="Myriad Pro"/>
            <w:color w:val="414042"/>
            <w:w w:val="65"/>
            <w:sz w:val="30"/>
            <w:szCs w:val="30"/>
          </w:rPr>
          <w:t xml:space="preserve"> </w:t>
        </w:r>
        <w:proofErr w:type="spellStart"/>
        <w:r w:rsidR="00E87B94">
          <w:rPr>
            <w:rFonts w:ascii="Myriad Pro"/>
            <w:color w:val="414042"/>
            <w:w w:val="65"/>
            <w:sz w:val="30"/>
            <w:szCs w:val="30"/>
          </w:rPr>
          <w:t>txhawm</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siv</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rau</w:t>
        </w:r>
      </w:ins>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ntawm</w:t>
      </w:r>
      <w:proofErr w:type="spellEnd"/>
      <w:r w:rsidR="00E17C0F" w:rsidRPr="00E17C0F">
        <w:rPr>
          <w:rFonts w:ascii="Myriad Pro"/>
          <w:color w:val="414042"/>
          <w:w w:val="65"/>
          <w:sz w:val="30"/>
          <w:szCs w:val="30"/>
        </w:rPr>
        <w:t xml:space="preserve"> </w:t>
      </w:r>
      <w:del w:id="21" w:author="Kaxiong" w:date="2021-05-20T14:10:00Z">
        <w:r w:rsidR="00E17C0F" w:rsidRPr="00E17C0F" w:rsidDel="00E87B94">
          <w:rPr>
            <w:rFonts w:ascii="Myriad Pro"/>
            <w:color w:val="414042"/>
            <w:w w:val="65"/>
            <w:sz w:val="30"/>
            <w:szCs w:val="30"/>
          </w:rPr>
          <w:delText>kojlub</w:delText>
        </w:r>
      </w:del>
      <w:proofErr w:type="spellStart"/>
      <w:ins w:id="22" w:author="Kaxiong" w:date="2021-05-20T14:10:00Z">
        <w:r w:rsidR="00E87B94">
          <w:rPr>
            <w:rFonts w:ascii="Myriad Pro"/>
            <w:color w:val="414042"/>
            <w:w w:val="65"/>
            <w:sz w:val="30"/>
            <w:szCs w:val="30"/>
          </w:rPr>
          <w:t>kiab</w:t>
        </w:r>
      </w:ins>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khw</w:t>
      </w:r>
      <w:proofErr w:type="spellEnd"/>
      <w:del w:id="23" w:author="Kaxiong" w:date="2021-05-20T15:25:00Z">
        <w:r w:rsidR="00E17C0F" w:rsidRPr="00E17C0F" w:rsidDel="0042790E">
          <w:rPr>
            <w:rFonts w:ascii="Myriad Pro"/>
            <w:color w:val="414042"/>
            <w:w w:val="65"/>
            <w:sz w:val="30"/>
            <w:szCs w:val="30"/>
          </w:rPr>
          <w:delText xml:space="preserve"> </w:delText>
        </w:r>
      </w:del>
      <w:r w:rsidR="00E17C0F">
        <w:rPr>
          <w:rFonts w:ascii="Myriad Pro"/>
          <w:color w:val="414042"/>
          <w:w w:val="65"/>
          <w:sz w:val="30"/>
          <w:szCs w:val="30"/>
        </w:rPr>
        <w:t xml:space="preserve"> </w:t>
      </w:r>
      <w:proofErr w:type="spellStart"/>
      <w:ins w:id="24" w:author="Kaxiong" w:date="2021-05-20T14:11:00Z">
        <w:r w:rsidR="00E87B94">
          <w:rPr>
            <w:rFonts w:ascii="Myriad Pro"/>
            <w:color w:val="414042"/>
            <w:w w:val="65"/>
            <w:sz w:val="30"/>
            <w:szCs w:val="30"/>
          </w:rPr>
          <w:t>txhiam</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laj</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txhiam</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xwm</w:t>
        </w:r>
        <w:proofErr w:type="spellEnd"/>
        <w:r w:rsidR="00E87B94">
          <w:rPr>
            <w:rFonts w:ascii="Myriad Pro"/>
            <w:color w:val="414042"/>
            <w:w w:val="65"/>
            <w:sz w:val="30"/>
            <w:szCs w:val="30"/>
          </w:rPr>
          <w:t xml:space="preserve"> </w:t>
        </w:r>
      </w:ins>
      <w:proofErr w:type="spellStart"/>
      <w:ins w:id="25" w:author="Kaxiong" w:date="2021-05-20T14:10:00Z">
        <w:r w:rsidR="00E87B94">
          <w:rPr>
            <w:rFonts w:ascii="Myriad Pro"/>
            <w:color w:val="414042"/>
            <w:w w:val="65"/>
            <w:sz w:val="30"/>
            <w:szCs w:val="30"/>
          </w:rPr>
          <w:t>hauv</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koj</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lub</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zej</w:t>
        </w:r>
        <w:proofErr w:type="spellEnd"/>
        <w:r w:rsidR="00E87B94">
          <w:rPr>
            <w:rFonts w:ascii="Myriad Pro"/>
            <w:color w:val="414042"/>
            <w:w w:val="65"/>
            <w:sz w:val="30"/>
            <w:szCs w:val="30"/>
          </w:rPr>
          <w:t xml:space="preserve"> </w:t>
        </w:r>
        <w:proofErr w:type="spellStart"/>
        <w:r w:rsidR="00E87B94">
          <w:rPr>
            <w:rFonts w:ascii="Myriad Pro"/>
            <w:color w:val="414042"/>
            <w:w w:val="65"/>
            <w:sz w:val="30"/>
            <w:szCs w:val="30"/>
          </w:rPr>
          <w:t>zog</w:t>
        </w:r>
      </w:ins>
      <w:proofErr w:type="spellEnd"/>
      <w:del w:id="26" w:author="Kaxiong" w:date="2021-05-20T14:10:00Z">
        <w:r w:rsidR="00E17C0F" w:rsidDel="00E87B94">
          <w:rPr>
            <w:rFonts w:ascii="Myriad Pro"/>
            <w:color w:val="414042"/>
            <w:w w:val="65"/>
            <w:sz w:val="30"/>
            <w:szCs w:val="30"/>
          </w:rPr>
          <w:delText>tshav puam muag zaub</w:delText>
        </w:r>
      </w:del>
    </w:p>
    <w:p w14:paraId="76E15F25" w14:textId="77777777" w:rsidR="00BA4236" w:rsidRDefault="00BA4236">
      <w:pPr>
        <w:pStyle w:val="BodyText"/>
        <w:spacing w:before="10"/>
        <w:rPr>
          <w:rFonts w:ascii="Myriad Pro"/>
          <w:sz w:val="47"/>
        </w:rPr>
      </w:pPr>
    </w:p>
    <w:p w14:paraId="3F0BF8EA" w14:textId="2F68B8D0" w:rsidR="00BA4236" w:rsidRPr="00474AB2" w:rsidRDefault="00474AB2" w:rsidP="00474AB2">
      <w:pPr>
        <w:spacing w:before="1" w:line="232" w:lineRule="auto"/>
        <w:ind w:left="1837" w:right="1835"/>
        <w:jc w:val="center"/>
        <w:rPr>
          <w:rFonts w:ascii="Myriad Pro"/>
          <w:color w:val="414042"/>
          <w:w w:val="65"/>
          <w:sz w:val="34"/>
          <w:szCs w:val="34"/>
        </w:rPr>
      </w:pPr>
      <w:r w:rsidRPr="00474AB2">
        <w:rPr>
          <w:rFonts w:ascii="Myriad Pro"/>
          <w:color w:val="414042"/>
          <w:w w:val="65"/>
          <w:sz w:val="34"/>
          <w:szCs w:val="34"/>
        </w:rPr>
        <w:t xml:space="preserve">Teem </w:t>
      </w:r>
      <w:proofErr w:type="spellStart"/>
      <w:r w:rsidRPr="00474AB2">
        <w:rPr>
          <w:rFonts w:ascii="Myriad Pro"/>
          <w:color w:val="414042"/>
          <w:w w:val="65"/>
          <w:sz w:val="34"/>
          <w:szCs w:val="34"/>
        </w:rPr>
        <w:t>sij</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hawm</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mus</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saib</w:t>
      </w:r>
      <w:proofErr w:type="spellEnd"/>
      <w:r w:rsidRPr="00474AB2">
        <w:rPr>
          <w:rFonts w:ascii="Myriad Pro"/>
          <w:color w:val="414042"/>
          <w:w w:val="65"/>
          <w:sz w:val="34"/>
          <w:szCs w:val="34"/>
        </w:rPr>
        <w:t xml:space="preserve"> </w:t>
      </w:r>
      <w:proofErr w:type="spellStart"/>
      <w:ins w:id="27" w:author="Kaxiong" w:date="2021-05-20T14:12:00Z">
        <w:r w:rsidR="00E87B94">
          <w:rPr>
            <w:rFonts w:ascii="Myriad Pro"/>
            <w:color w:val="414042"/>
            <w:w w:val="65"/>
            <w:sz w:val="34"/>
            <w:szCs w:val="34"/>
          </w:rPr>
          <w:t>xyaus</w:t>
        </w:r>
        <w:proofErr w:type="spellEnd"/>
        <w:r w:rsidR="00E87B94">
          <w:rPr>
            <w:rFonts w:ascii="Myriad Pro"/>
            <w:color w:val="414042"/>
            <w:w w:val="65"/>
            <w:sz w:val="34"/>
            <w:szCs w:val="34"/>
          </w:rPr>
          <w:t xml:space="preserve"> </w:t>
        </w:r>
      </w:ins>
      <w:proofErr w:type="spellStart"/>
      <w:r w:rsidRPr="00474AB2">
        <w:rPr>
          <w:rFonts w:ascii="Myriad Pro"/>
          <w:color w:val="414042"/>
          <w:w w:val="65"/>
          <w:sz w:val="34"/>
          <w:szCs w:val="34"/>
        </w:rPr>
        <w:t>dawb</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ntawm</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koj</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hnub</w:t>
      </w:r>
      <w:proofErr w:type="spellEnd"/>
      <w:r w:rsidRPr="00474AB2">
        <w:rPr>
          <w:rFonts w:ascii="Myriad Pro"/>
          <w:color w:val="414042"/>
          <w:w w:val="65"/>
          <w:sz w:val="34"/>
          <w:szCs w:val="34"/>
        </w:rPr>
        <w:t xml:space="preserve"> no hu </w:t>
      </w:r>
      <w:proofErr w:type="spellStart"/>
      <w:r w:rsidRPr="00474AB2">
        <w:rPr>
          <w:rFonts w:ascii="Myriad Pro"/>
          <w:color w:val="414042"/>
          <w:w w:val="65"/>
          <w:sz w:val="34"/>
          <w:szCs w:val="34"/>
        </w:rPr>
        <w:t>rau</w:t>
      </w:r>
      <w:proofErr w:type="spellEnd"/>
      <w:r w:rsidR="004836C2">
        <w:rPr>
          <w:rFonts w:ascii="Myriad Pro"/>
          <w:color w:val="414042"/>
          <w:spacing w:val="10"/>
          <w:w w:val="65"/>
          <w:sz w:val="52"/>
        </w:rPr>
        <w:t xml:space="preserve"> </w:t>
      </w:r>
      <w:r w:rsidR="004836C2" w:rsidRPr="00474AB2">
        <w:rPr>
          <w:rFonts w:ascii="Myriad Pro"/>
          <w:color w:val="005D7E"/>
          <w:w w:val="65"/>
          <w:sz w:val="56"/>
          <w:szCs w:val="56"/>
        </w:rPr>
        <w:t>651-328-6220</w:t>
      </w:r>
    </w:p>
    <w:p w14:paraId="1E7DB0B2" w14:textId="77777777" w:rsidR="00BA4236" w:rsidRDefault="00BA4236">
      <w:pPr>
        <w:rPr>
          <w:rFonts w:ascii="Myriad Pro"/>
          <w:sz w:val="20"/>
        </w:rPr>
        <w:sectPr w:rsidR="00BA4236">
          <w:type w:val="continuous"/>
          <w:pgSz w:w="7920" w:h="12240"/>
          <w:pgMar w:top="1140" w:right="0" w:bottom="0" w:left="0" w:header="720" w:footer="720" w:gutter="0"/>
          <w:cols w:space="720"/>
        </w:sectPr>
      </w:pPr>
    </w:p>
    <w:p w14:paraId="56F053E3" w14:textId="616A65D3" w:rsidR="00BA4236" w:rsidRDefault="00044720" w:rsidP="004E6C3E">
      <w:pPr>
        <w:spacing w:before="93" w:line="242" w:lineRule="auto"/>
        <w:ind w:left="257" w:right="38"/>
        <w:rPr>
          <w:sz w:val="21"/>
        </w:rPr>
      </w:pPr>
      <w:proofErr w:type="spellStart"/>
      <w:r w:rsidRPr="00044720">
        <w:rPr>
          <w:color w:val="414042"/>
          <w:w w:val="85"/>
          <w:sz w:val="16"/>
          <w:szCs w:val="16"/>
        </w:rPr>
        <w:t>Txhuas</w:t>
      </w:r>
      <w:proofErr w:type="spellEnd"/>
      <w:r w:rsidRPr="00044720">
        <w:rPr>
          <w:color w:val="414042"/>
          <w:w w:val="85"/>
          <w:sz w:val="16"/>
          <w:szCs w:val="16"/>
        </w:rPr>
        <w:t xml:space="preserve"> </w:t>
      </w:r>
      <w:proofErr w:type="spellStart"/>
      <w:r w:rsidRPr="00044720">
        <w:rPr>
          <w:color w:val="414042"/>
          <w:w w:val="85"/>
          <w:sz w:val="16"/>
          <w:szCs w:val="16"/>
        </w:rPr>
        <w:t>tus</w:t>
      </w:r>
      <w:proofErr w:type="spellEnd"/>
      <w:r w:rsidRPr="00044720">
        <w:rPr>
          <w:color w:val="414042"/>
          <w:w w:val="85"/>
          <w:sz w:val="16"/>
          <w:szCs w:val="16"/>
        </w:rPr>
        <w:t xml:space="preserve"> </w:t>
      </w:r>
      <w:proofErr w:type="spellStart"/>
      <w:r w:rsidRPr="00044720">
        <w:rPr>
          <w:color w:val="414042"/>
          <w:w w:val="85"/>
          <w:sz w:val="16"/>
          <w:szCs w:val="16"/>
        </w:rPr>
        <w:t>yuav</w:t>
      </w:r>
      <w:proofErr w:type="spellEnd"/>
      <w:r w:rsidRPr="00044720">
        <w:rPr>
          <w:color w:val="414042"/>
          <w:w w:val="85"/>
          <w:sz w:val="16"/>
          <w:szCs w:val="16"/>
        </w:rPr>
        <w:t xml:space="preserve"> </w:t>
      </w:r>
      <w:proofErr w:type="spellStart"/>
      <w:r w:rsidRPr="00044720">
        <w:rPr>
          <w:color w:val="414042"/>
          <w:w w:val="85"/>
          <w:sz w:val="16"/>
          <w:szCs w:val="16"/>
        </w:rPr>
        <w:t>tsum</w:t>
      </w:r>
      <w:proofErr w:type="spellEnd"/>
      <w:r w:rsidRPr="00044720">
        <w:rPr>
          <w:color w:val="414042"/>
          <w:w w:val="85"/>
          <w:sz w:val="16"/>
          <w:szCs w:val="16"/>
        </w:rPr>
        <w:t xml:space="preserve"> </w:t>
      </w:r>
      <w:proofErr w:type="spellStart"/>
      <w:r w:rsidRPr="00044720">
        <w:rPr>
          <w:color w:val="414042"/>
          <w:w w:val="85"/>
          <w:sz w:val="16"/>
          <w:szCs w:val="16"/>
        </w:rPr>
        <w:t>muaj</w:t>
      </w:r>
      <w:proofErr w:type="spellEnd"/>
      <w:r w:rsidRPr="00044720">
        <w:rPr>
          <w:color w:val="414042"/>
          <w:w w:val="85"/>
          <w:sz w:val="16"/>
          <w:szCs w:val="16"/>
        </w:rPr>
        <w:t xml:space="preserve"> </w:t>
      </w:r>
      <w:proofErr w:type="spellStart"/>
      <w:r w:rsidRPr="00044720">
        <w:rPr>
          <w:color w:val="414042"/>
          <w:w w:val="85"/>
          <w:sz w:val="16"/>
          <w:szCs w:val="16"/>
        </w:rPr>
        <w:t>kev</w:t>
      </w:r>
      <w:proofErr w:type="spellEnd"/>
      <w:r w:rsidRPr="00044720">
        <w:rPr>
          <w:color w:val="414042"/>
          <w:w w:val="85"/>
          <w:sz w:val="16"/>
          <w:szCs w:val="16"/>
        </w:rPr>
        <w:t xml:space="preserve"> </w:t>
      </w:r>
      <w:proofErr w:type="spellStart"/>
      <w:r w:rsidRPr="00044720">
        <w:rPr>
          <w:color w:val="414042"/>
          <w:w w:val="85"/>
          <w:sz w:val="16"/>
          <w:szCs w:val="16"/>
        </w:rPr>
        <w:t>nkag</w:t>
      </w:r>
      <w:proofErr w:type="spellEnd"/>
      <w:r w:rsidRPr="00044720">
        <w:rPr>
          <w:color w:val="414042"/>
          <w:w w:val="85"/>
          <w:sz w:val="16"/>
          <w:szCs w:val="16"/>
        </w:rPr>
        <w:t xml:space="preserve"> tau </w:t>
      </w:r>
      <w:proofErr w:type="spellStart"/>
      <w:r w:rsidRPr="00044720">
        <w:rPr>
          <w:color w:val="414042"/>
          <w:w w:val="85"/>
          <w:sz w:val="16"/>
          <w:szCs w:val="16"/>
        </w:rPr>
        <w:t>rau</w:t>
      </w:r>
      <w:proofErr w:type="spellEnd"/>
      <w:r w:rsidRPr="00044720">
        <w:rPr>
          <w:color w:val="414042"/>
          <w:w w:val="85"/>
          <w:sz w:val="16"/>
          <w:szCs w:val="16"/>
        </w:rPr>
        <w:t xml:space="preserve"> cov </w:t>
      </w:r>
      <w:proofErr w:type="spellStart"/>
      <w:r w:rsidRPr="00044720">
        <w:rPr>
          <w:color w:val="414042"/>
          <w:w w:val="85"/>
          <w:sz w:val="16"/>
          <w:szCs w:val="16"/>
        </w:rPr>
        <w:t>zaub</w:t>
      </w:r>
      <w:proofErr w:type="spellEnd"/>
      <w:r w:rsidRPr="00044720">
        <w:rPr>
          <w:color w:val="414042"/>
          <w:w w:val="85"/>
          <w:sz w:val="16"/>
          <w:szCs w:val="16"/>
        </w:rPr>
        <w:t xml:space="preserve"> mov </w:t>
      </w:r>
      <w:proofErr w:type="spellStart"/>
      <w:r w:rsidRPr="00044720">
        <w:rPr>
          <w:color w:val="414042"/>
          <w:w w:val="85"/>
          <w:sz w:val="16"/>
          <w:szCs w:val="16"/>
        </w:rPr>
        <w:t>tshiab</w:t>
      </w:r>
      <w:proofErr w:type="spellEnd"/>
      <w:r w:rsidRPr="00044720">
        <w:rPr>
          <w:color w:val="414042"/>
          <w:w w:val="85"/>
          <w:sz w:val="16"/>
          <w:szCs w:val="16"/>
        </w:rPr>
        <w:t xml:space="preserve">, </w:t>
      </w:r>
      <w:proofErr w:type="spellStart"/>
      <w:r w:rsidRPr="00044720">
        <w:rPr>
          <w:color w:val="414042"/>
          <w:w w:val="85"/>
          <w:sz w:val="16"/>
          <w:szCs w:val="16"/>
        </w:rPr>
        <w:t>noj</w:t>
      </w:r>
      <w:proofErr w:type="spellEnd"/>
      <w:r w:rsidRPr="00044720">
        <w:rPr>
          <w:color w:val="414042"/>
          <w:w w:val="85"/>
          <w:sz w:val="16"/>
          <w:szCs w:val="16"/>
        </w:rPr>
        <w:t xml:space="preserve"> </w:t>
      </w:r>
      <w:proofErr w:type="spellStart"/>
      <w:r w:rsidRPr="00044720">
        <w:rPr>
          <w:color w:val="414042"/>
          <w:w w:val="85"/>
          <w:sz w:val="16"/>
          <w:szCs w:val="16"/>
        </w:rPr>
        <w:t>qab</w:t>
      </w:r>
      <w:proofErr w:type="spellEnd"/>
      <w:r w:rsidRPr="00044720">
        <w:rPr>
          <w:color w:val="414042"/>
          <w:w w:val="85"/>
          <w:sz w:val="16"/>
          <w:szCs w:val="16"/>
        </w:rPr>
        <w:t xml:space="preserve"> </w:t>
      </w:r>
      <w:proofErr w:type="spellStart"/>
      <w:r w:rsidRPr="00044720">
        <w:rPr>
          <w:color w:val="414042"/>
          <w:w w:val="85"/>
          <w:sz w:val="16"/>
          <w:szCs w:val="16"/>
        </w:rPr>
        <w:t>nyob</w:t>
      </w:r>
      <w:proofErr w:type="spellEnd"/>
      <w:r w:rsidRPr="00044720">
        <w:rPr>
          <w:color w:val="414042"/>
          <w:w w:val="85"/>
          <w:sz w:val="16"/>
          <w:szCs w:val="16"/>
        </w:rPr>
        <w:t xml:space="preserve"> zoo, </w:t>
      </w:r>
      <w:proofErr w:type="spellStart"/>
      <w:r w:rsidRPr="00044720">
        <w:rPr>
          <w:color w:val="414042"/>
          <w:w w:val="85"/>
          <w:sz w:val="16"/>
          <w:szCs w:val="16"/>
        </w:rPr>
        <w:t>zaub</w:t>
      </w:r>
      <w:proofErr w:type="spellEnd"/>
      <w:r w:rsidRPr="00044720">
        <w:rPr>
          <w:color w:val="414042"/>
          <w:w w:val="85"/>
          <w:sz w:val="16"/>
          <w:szCs w:val="16"/>
        </w:rPr>
        <w:t xml:space="preserve"> mov </w:t>
      </w:r>
      <w:proofErr w:type="spellStart"/>
      <w:r w:rsidRPr="00044720">
        <w:rPr>
          <w:color w:val="414042"/>
          <w:w w:val="85"/>
          <w:sz w:val="16"/>
          <w:szCs w:val="16"/>
        </w:rPr>
        <w:t>hauv</w:t>
      </w:r>
      <w:proofErr w:type="spellEnd"/>
      <w:r w:rsidRPr="00044720">
        <w:rPr>
          <w:color w:val="414042"/>
          <w:w w:val="85"/>
          <w:sz w:val="16"/>
          <w:szCs w:val="16"/>
        </w:rPr>
        <w:t xml:space="preserve"> </w:t>
      </w:r>
      <w:proofErr w:type="spellStart"/>
      <w:r w:rsidRPr="00044720">
        <w:rPr>
          <w:color w:val="414042"/>
          <w:w w:val="85"/>
          <w:sz w:val="16"/>
          <w:szCs w:val="16"/>
        </w:rPr>
        <w:t>zej</w:t>
      </w:r>
      <w:proofErr w:type="spellEnd"/>
      <w:r w:rsidRPr="00044720">
        <w:rPr>
          <w:color w:val="414042"/>
          <w:w w:val="85"/>
          <w:sz w:val="16"/>
          <w:szCs w:val="16"/>
        </w:rPr>
        <w:t xml:space="preserve"> </w:t>
      </w:r>
      <w:proofErr w:type="spellStart"/>
      <w:r w:rsidRPr="00044720">
        <w:rPr>
          <w:color w:val="414042"/>
          <w:w w:val="85"/>
          <w:sz w:val="16"/>
          <w:szCs w:val="16"/>
        </w:rPr>
        <w:t>zog</w:t>
      </w:r>
      <w:proofErr w:type="spellEnd"/>
      <w:r w:rsidRPr="00044720">
        <w:rPr>
          <w:color w:val="414042"/>
          <w:w w:val="85"/>
          <w:sz w:val="16"/>
          <w:szCs w:val="16"/>
        </w:rPr>
        <w:t>. Cov</w:t>
      </w:r>
      <w:ins w:id="28" w:author="Kaxiong" w:date="2021-05-20T14:18:00Z">
        <w:r w:rsidR="0059031E">
          <w:rPr>
            <w:color w:val="414042"/>
            <w:w w:val="85"/>
            <w:sz w:val="16"/>
            <w:szCs w:val="16"/>
          </w:rPr>
          <w:t xml:space="preserve"> </w:t>
        </w:r>
        <w:proofErr w:type="spellStart"/>
        <w:r w:rsidR="0059031E">
          <w:rPr>
            <w:color w:val="414042"/>
            <w:w w:val="85"/>
            <w:sz w:val="16"/>
            <w:szCs w:val="16"/>
          </w:rPr>
          <w:t>Nyiaj</w:t>
        </w:r>
        <w:proofErr w:type="spellEnd"/>
        <w:r w:rsidR="0059031E">
          <w:rPr>
            <w:color w:val="414042"/>
            <w:w w:val="85"/>
            <w:sz w:val="16"/>
            <w:szCs w:val="16"/>
          </w:rPr>
          <w:t xml:space="preserve"> </w:t>
        </w:r>
        <w:proofErr w:type="spellStart"/>
        <w:r w:rsidR="0059031E">
          <w:rPr>
            <w:color w:val="414042"/>
            <w:w w:val="85"/>
            <w:sz w:val="16"/>
            <w:szCs w:val="16"/>
          </w:rPr>
          <w:t>Kia</w:t>
        </w:r>
      </w:ins>
      <w:ins w:id="29" w:author="Kaxiong" w:date="2021-05-20T14:23:00Z">
        <w:r w:rsidR="0059031E">
          <w:rPr>
            <w:color w:val="414042"/>
            <w:w w:val="85"/>
            <w:sz w:val="16"/>
            <w:szCs w:val="16"/>
          </w:rPr>
          <w:t>b</w:t>
        </w:r>
      </w:ins>
      <w:proofErr w:type="spellEnd"/>
      <w:r w:rsidRPr="00044720">
        <w:rPr>
          <w:color w:val="414042"/>
          <w:w w:val="85"/>
          <w:sz w:val="16"/>
          <w:szCs w:val="16"/>
        </w:rPr>
        <w:t xml:space="preserve"> </w:t>
      </w:r>
      <w:proofErr w:type="spellStart"/>
      <w:r w:rsidRPr="00044720">
        <w:rPr>
          <w:color w:val="414042"/>
          <w:w w:val="85"/>
          <w:sz w:val="16"/>
          <w:szCs w:val="16"/>
        </w:rPr>
        <w:t>Khw</w:t>
      </w:r>
      <w:proofErr w:type="spellEnd"/>
      <w:r w:rsidRPr="00044720">
        <w:rPr>
          <w:color w:val="414042"/>
          <w:w w:val="85"/>
          <w:sz w:val="16"/>
          <w:szCs w:val="16"/>
        </w:rPr>
        <w:t xml:space="preserve"> </w:t>
      </w:r>
      <w:del w:id="30" w:author="Kaxiong" w:date="2021-05-20T14:18:00Z">
        <w:r w:rsidRPr="00044720" w:rsidDel="0059031E">
          <w:rPr>
            <w:color w:val="414042"/>
            <w:w w:val="85"/>
            <w:sz w:val="16"/>
            <w:szCs w:val="16"/>
          </w:rPr>
          <w:delText>Muaj Khoom Noj yuav</w:delText>
        </w:r>
      </w:del>
      <w:del w:id="31" w:author="Kaxiong" w:date="2021-05-20T14:19:00Z">
        <w:r w:rsidRPr="00044720" w:rsidDel="0059031E">
          <w:rPr>
            <w:color w:val="414042"/>
            <w:w w:val="85"/>
            <w:sz w:val="16"/>
            <w:szCs w:val="16"/>
          </w:rPr>
          <w:delText xml:space="preserve"> </w:delText>
        </w:r>
      </w:del>
      <w:proofErr w:type="spellStart"/>
      <w:r w:rsidRPr="00044720">
        <w:rPr>
          <w:color w:val="414042"/>
          <w:w w:val="85"/>
          <w:sz w:val="16"/>
          <w:szCs w:val="16"/>
        </w:rPr>
        <w:t>pab</w:t>
      </w:r>
      <w:proofErr w:type="spellEnd"/>
      <w:r w:rsidRPr="00044720">
        <w:rPr>
          <w:color w:val="414042"/>
          <w:w w:val="85"/>
          <w:sz w:val="16"/>
          <w:szCs w:val="16"/>
        </w:rPr>
        <w:t xml:space="preserve"> cov </w:t>
      </w:r>
      <w:proofErr w:type="spellStart"/>
      <w:r w:rsidRPr="00044720">
        <w:rPr>
          <w:color w:val="414042"/>
          <w:w w:val="85"/>
          <w:sz w:val="16"/>
          <w:szCs w:val="16"/>
        </w:rPr>
        <w:t>neeg</w:t>
      </w:r>
      <w:proofErr w:type="spellEnd"/>
      <w:r w:rsidRPr="00044720">
        <w:rPr>
          <w:color w:val="414042"/>
          <w:w w:val="85"/>
          <w:sz w:val="16"/>
          <w:szCs w:val="16"/>
        </w:rPr>
        <w:t xml:space="preserve"> </w:t>
      </w:r>
      <w:del w:id="32" w:author="Kaxiong" w:date="2021-05-20T14:19:00Z">
        <w:r w:rsidRPr="00044720" w:rsidDel="0059031E">
          <w:rPr>
            <w:color w:val="414042"/>
            <w:w w:val="85"/>
            <w:sz w:val="16"/>
            <w:szCs w:val="16"/>
          </w:rPr>
          <w:delText>muag zaub mov</w:delText>
        </w:r>
      </w:del>
      <w:proofErr w:type="spellStart"/>
      <w:ins w:id="33" w:author="Kaxiong" w:date="2021-05-20T14:19:00Z">
        <w:r w:rsidR="0059031E">
          <w:rPr>
            <w:color w:val="414042"/>
            <w:w w:val="85"/>
            <w:sz w:val="16"/>
            <w:szCs w:val="16"/>
          </w:rPr>
          <w:t>yuav</w:t>
        </w:r>
        <w:proofErr w:type="spellEnd"/>
        <w:r w:rsidR="0059031E">
          <w:rPr>
            <w:color w:val="414042"/>
            <w:w w:val="85"/>
            <w:sz w:val="16"/>
            <w:szCs w:val="16"/>
          </w:rPr>
          <w:t xml:space="preserve"> </w:t>
        </w:r>
        <w:proofErr w:type="spellStart"/>
        <w:r w:rsidR="0059031E">
          <w:rPr>
            <w:color w:val="414042"/>
            <w:w w:val="85"/>
            <w:sz w:val="16"/>
            <w:szCs w:val="16"/>
          </w:rPr>
          <w:t>khoom</w:t>
        </w:r>
      </w:ins>
      <w:proofErr w:type="spellEnd"/>
      <w:r w:rsidRPr="00044720">
        <w:rPr>
          <w:color w:val="414042"/>
          <w:w w:val="85"/>
          <w:sz w:val="16"/>
          <w:szCs w:val="16"/>
        </w:rPr>
        <w:t xml:space="preserve"> SNA</w:t>
      </w:r>
      <w:r>
        <w:rPr>
          <w:color w:val="414042"/>
          <w:w w:val="85"/>
          <w:sz w:val="16"/>
          <w:szCs w:val="16"/>
        </w:rPr>
        <w:t xml:space="preserve">P </w:t>
      </w:r>
      <w:del w:id="34" w:author="Kaxiong" w:date="2021-05-20T14:19:00Z">
        <w:r w:rsidDel="0059031E">
          <w:rPr>
            <w:color w:val="414042"/>
            <w:w w:val="85"/>
            <w:sz w:val="16"/>
            <w:szCs w:val="16"/>
          </w:rPr>
          <w:delText xml:space="preserve">rub </w:delText>
        </w:r>
      </w:del>
      <w:proofErr w:type="spellStart"/>
      <w:ins w:id="35" w:author="Kaxiong" w:date="2021-05-20T14:20:00Z">
        <w:r w:rsidR="0059031E">
          <w:rPr>
            <w:color w:val="414042"/>
            <w:w w:val="85"/>
            <w:sz w:val="16"/>
            <w:szCs w:val="16"/>
          </w:rPr>
          <w:t>nthuav</w:t>
        </w:r>
        <w:proofErr w:type="spellEnd"/>
        <w:r w:rsidR="0059031E">
          <w:rPr>
            <w:color w:val="414042"/>
            <w:w w:val="85"/>
            <w:sz w:val="16"/>
            <w:szCs w:val="16"/>
          </w:rPr>
          <w:t xml:space="preserve"> </w:t>
        </w:r>
        <w:proofErr w:type="spellStart"/>
        <w:r w:rsidR="0059031E">
          <w:rPr>
            <w:color w:val="414042"/>
            <w:w w:val="85"/>
            <w:sz w:val="16"/>
            <w:szCs w:val="16"/>
          </w:rPr>
          <w:t>siv</w:t>
        </w:r>
        <w:proofErr w:type="spellEnd"/>
        <w:r w:rsidR="0059031E">
          <w:rPr>
            <w:color w:val="414042"/>
            <w:w w:val="85"/>
            <w:sz w:val="16"/>
            <w:szCs w:val="16"/>
          </w:rPr>
          <w:t xml:space="preserve"> </w:t>
        </w:r>
      </w:ins>
      <w:proofErr w:type="spellStart"/>
      <w:r>
        <w:rPr>
          <w:color w:val="414042"/>
          <w:w w:val="85"/>
          <w:sz w:val="16"/>
          <w:szCs w:val="16"/>
        </w:rPr>
        <w:t>lawv</w:t>
      </w:r>
      <w:proofErr w:type="spellEnd"/>
      <w:r>
        <w:rPr>
          <w:color w:val="414042"/>
          <w:w w:val="85"/>
          <w:sz w:val="16"/>
          <w:szCs w:val="16"/>
        </w:rPr>
        <w:t xml:space="preserve"> cov </w:t>
      </w:r>
      <w:proofErr w:type="spellStart"/>
      <w:r>
        <w:rPr>
          <w:color w:val="414042"/>
          <w:w w:val="85"/>
          <w:sz w:val="16"/>
          <w:szCs w:val="16"/>
        </w:rPr>
        <w:t>nyiaj</w:t>
      </w:r>
      <w:proofErr w:type="spellEnd"/>
      <w:r>
        <w:rPr>
          <w:color w:val="414042"/>
          <w:w w:val="85"/>
          <w:sz w:val="16"/>
          <w:szCs w:val="16"/>
        </w:rPr>
        <w:t xml:space="preserve"> </w:t>
      </w:r>
      <w:ins w:id="36" w:author="Kaxiong" w:date="2021-05-20T14:20:00Z">
        <w:r w:rsidR="0059031E">
          <w:rPr>
            <w:color w:val="414042"/>
            <w:w w:val="85"/>
            <w:sz w:val="16"/>
            <w:szCs w:val="16"/>
          </w:rPr>
          <w:t xml:space="preserve">dos las </w:t>
        </w:r>
      </w:ins>
      <w:proofErr w:type="spellStart"/>
      <w:r>
        <w:rPr>
          <w:color w:val="414042"/>
          <w:w w:val="85"/>
          <w:sz w:val="16"/>
          <w:szCs w:val="16"/>
        </w:rPr>
        <w:t>ntawm</w:t>
      </w:r>
      <w:proofErr w:type="spellEnd"/>
      <w:r>
        <w:rPr>
          <w:color w:val="414042"/>
          <w:w w:val="85"/>
          <w:sz w:val="16"/>
          <w:szCs w:val="16"/>
        </w:rPr>
        <w:t xml:space="preserve"> </w:t>
      </w:r>
      <w:proofErr w:type="spellStart"/>
      <w:r>
        <w:rPr>
          <w:color w:val="414042"/>
          <w:w w:val="85"/>
          <w:sz w:val="16"/>
          <w:szCs w:val="16"/>
        </w:rPr>
        <w:t>lub</w:t>
      </w:r>
      <w:proofErr w:type="spellEnd"/>
      <w:r>
        <w:rPr>
          <w:color w:val="414042"/>
          <w:w w:val="85"/>
          <w:sz w:val="16"/>
          <w:szCs w:val="16"/>
        </w:rPr>
        <w:t xml:space="preserve"> </w:t>
      </w:r>
      <w:proofErr w:type="spellStart"/>
      <w:ins w:id="37" w:author="Kaxiong" w:date="2021-05-20T14:20:00Z">
        <w:r w:rsidR="0059031E">
          <w:rPr>
            <w:color w:val="414042"/>
            <w:w w:val="85"/>
            <w:sz w:val="16"/>
            <w:szCs w:val="16"/>
          </w:rPr>
          <w:t>kiab</w:t>
        </w:r>
        <w:proofErr w:type="spellEnd"/>
        <w:r w:rsidR="0059031E">
          <w:rPr>
            <w:color w:val="414042"/>
            <w:w w:val="85"/>
            <w:sz w:val="16"/>
            <w:szCs w:val="16"/>
          </w:rPr>
          <w:t xml:space="preserve"> </w:t>
        </w:r>
      </w:ins>
      <w:proofErr w:type="spellStart"/>
      <w:r>
        <w:rPr>
          <w:color w:val="414042"/>
          <w:w w:val="85"/>
          <w:sz w:val="16"/>
          <w:szCs w:val="16"/>
        </w:rPr>
        <w:t>khw</w:t>
      </w:r>
      <w:proofErr w:type="spellEnd"/>
      <w:r>
        <w:rPr>
          <w:color w:val="414042"/>
          <w:w w:val="85"/>
          <w:sz w:val="16"/>
          <w:szCs w:val="16"/>
        </w:rPr>
        <w:t xml:space="preserve"> </w:t>
      </w:r>
      <w:proofErr w:type="spellStart"/>
      <w:ins w:id="38" w:author="Kaxiong" w:date="2021-05-20T14:21:00Z">
        <w:r w:rsidR="0059031E">
          <w:rPr>
            <w:color w:val="414042"/>
            <w:w w:val="85"/>
            <w:sz w:val="16"/>
            <w:szCs w:val="16"/>
          </w:rPr>
          <w:t>txhiam</w:t>
        </w:r>
        <w:proofErr w:type="spellEnd"/>
        <w:r w:rsidR="0059031E">
          <w:rPr>
            <w:color w:val="414042"/>
            <w:w w:val="85"/>
            <w:sz w:val="16"/>
            <w:szCs w:val="16"/>
          </w:rPr>
          <w:t xml:space="preserve"> </w:t>
        </w:r>
        <w:proofErr w:type="spellStart"/>
        <w:r w:rsidR="0059031E">
          <w:rPr>
            <w:color w:val="414042"/>
            <w:w w:val="85"/>
            <w:sz w:val="16"/>
            <w:szCs w:val="16"/>
          </w:rPr>
          <w:t>laj</w:t>
        </w:r>
        <w:proofErr w:type="spellEnd"/>
        <w:r w:rsidR="0059031E">
          <w:rPr>
            <w:color w:val="414042"/>
            <w:w w:val="85"/>
            <w:sz w:val="16"/>
            <w:szCs w:val="16"/>
          </w:rPr>
          <w:t xml:space="preserve"> </w:t>
        </w:r>
        <w:proofErr w:type="spellStart"/>
        <w:r w:rsidR="0059031E">
          <w:rPr>
            <w:color w:val="414042"/>
            <w:w w:val="85"/>
            <w:sz w:val="16"/>
            <w:szCs w:val="16"/>
          </w:rPr>
          <w:t>txhiam</w:t>
        </w:r>
        <w:proofErr w:type="spellEnd"/>
        <w:r w:rsidR="0059031E">
          <w:rPr>
            <w:color w:val="414042"/>
            <w:w w:val="85"/>
            <w:sz w:val="16"/>
            <w:szCs w:val="16"/>
          </w:rPr>
          <w:t xml:space="preserve"> </w:t>
        </w:r>
        <w:proofErr w:type="spellStart"/>
        <w:r w:rsidR="0059031E">
          <w:rPr>
            <w:color w:val="414042"/>
            <w:w w:val="85"/>
            <w:sz w:val="16"/>
            <w:szCs w:val="16"/>
          </w:rPr>
          <w:t>xwm</w:t>
        </w:r>
        <w:proofErr w:type="spellEnd"/>
        <w:r w:rsidR="0059031E">
          <w:rPr>
            <w:color w:val="414042"/>
            <w:w w:val="85"/>
            <w:sz w:val="16"/>
            <w:szCs w:val="16"/>
          </w:rPr>
          <w:t xml:space="preserve"> </w:t>
        </w:r>
      </w:ins>
      <w:r>
        <w:rPr>
          <w:color w:val="414042"/>
          <w:w w:val="85"/>
          <w:sz w:val="16"/>
          <w:szCs w:val="16"/>
        </w:rPr>
        <w:t xml:space="preserve">los </w:t>
      </w:r>
      <w:proofErr w:type="spellStart"/>
      <w:r>
        <w:rPr>
          <w:color w:val="414042"/>
          <w:w w:val="85"/>
          <w:sz w:val="16"/>
          <w:szCs w:val="16"/>
        </w:rPr>
        <w:t>ntawm</w:t>
      </w:r>
      <w:proofErr w:type="spellEnd"/>
      <w:r>
        <w:rPr>
          <w:color w:val="414042"/>
          <w:w w:val="85"/>
          <w:sz w:val="16"/>
          <w:szCs w:val="16"/>
        </w:rPr>
        <w:t xml:space="preserve"> </w:t>
      </w:r>
      <w:proofErr w:type="spellStart"/>
      <w:r>
        <w:rPr>
          <w:color w:val="414042"/>
          <w:w w:val="85"/>
          <w:sz w:val="16"/>
          <w:szCs w:val="16"/>
        </w:rPr>
        <w:t>kev</w:t>
      </w:r>
      <w:proofErr w:type="spellEnd"/>
      <w:r>
        <w:rPr>
          <w:color w:val="414042"/>
          <w:w w:val="85"/>
          <w:sz w:val="16"/>
          <w:szCs w:val="16"/>
        </w:rPr>
        <w:t xml:space="preserve"> </w:t>
      </w:r>
      <w:proofErr w:type="spellStart"/>
      <w:r>
        <w:rPr>
          <w:color w:val="414042"/>
          <w:w w:val="85"/>
          <w:sz w:val="16"/>
          <w:szCs w:val="16"/>
        </w:rPr>
        <w:t>ua</w:t>
      </w:r>
      <w:proofErr w:type="spellEnd"/>
      <w:r>
        <w:rPr>
          <w:color w:val="414042"/>
          <w:w w:val="85"/>
          <w:sz w:val="16"/>
          <w:szCs w:val="16"/>
        </w:rPr>
        <w:t xml:space="preserve"> cov </w:t>
      </w:r>
      <w:proofErr w:type="spellStart"/>
      <w:r>
        <w:rPr>
          <w:color w:val="414042"/>
          <w:w w:val="85"/>
          <w:sz w:val="16"/>
          <w:szCs w:val="16"/>
        </w:rPr>
        <w:t>zaub</w:t>
      </w:r>
      <w:proofErr w:type="spellEnd"/>
      <w:r>
        <w:rPr>
          <w:color w:val="414042"/>
          <w:w w:val="85"/>
          <w:sz w:val="16"/>
          <w:szCs w:val="16"/>
        </w:rPr>
        <w:t xml:space="preserve"> mov </w:t>
      </w:r>
      <w:proofErr w:type="spellStart"/>
      <w:r>
        <w:rPr>
          <w:color w:val="414042"/>
          <w:w w:val="85"/>
          <w:sz w:val="16"/>
          <w:szCs w:val="16"/>
        </w:rPr>
        <w:t>muaj</w:t>
      </w:r>
      <w:proofErr w:type="spellEnd"/>
      <w:r>
        <w:rPr>
          <w:color w:val="414042"/>
          <w:w w:val="85"/>
          <w:sz w:val="16"/>
          <w:szCs w:val="16"/>
        </w:rPr>
        <w:t xml:space="preserve"> </w:t>
      </w:r>
      <w:proofErr w:type="spellStart"/>
      <w:r>
        <w:rPr>
          <w:color w:val="414042"/>
          <w:w w:val="85"/>
          <w:sz w:val="16"/>
          <w:szCs w:val="16"/>
        </w:rPr>
        <w:t>txiaj</w:t>
      </w:r>
      <w:proofErr w:type="spellEnd"/>
      <w:r>
        <w:rPr>
          <w:color w:val="414042"/>
          <w:w w:val="85"/>
          <w:sz w:val="16"/>
          <w:szCs w:val="16"/>
        </w:rPr>
        <w:t xml:space="preserve"> </w:t>
      </w:r>
      <w:proofErr w:type="spellStart"/>
      <w:r>
        <w:rPr>
          <w:color w:val="414042"/>
          <w:w w:val="85"/>
          <w:sz w:val="16"/>
          <w:szCs w:val="16"/>
        </w:rPr>
        <w:t>ntsig</w:t>
      </w:r>
      <w:proofErr w:type="spellEnd"/>
      <w:r>
        <w:rPr>
          <w:color w:val="414042"/>
          <w:w w:val="85"/>
          <w:sz w:val="16"/>
          <w:szCs w:val="16"/>
        </w:rPr>
        <w:t xml:space="preserve"> zoo</w:t>
      </w:r>
      <w:ins w:id="39" w:author="Kaxiong" w:date="2021-05-20T14:22:00Z">
        <w:r w:rsidR="0059031E">
          <w:rPr>
            <w:color w:val="414042"/>
            <w:w w:val="85"/>
            <w:sz w:val="16"/>
            <w:szCs w:val="16"/>
          </w:rPr>
          <w:t xml:space="preserve"> </w:t>
        </w:r>
        <w:proofErr w:type="spellStart"/>
        <w:r w:rsidR="0059031E">
          <w:rPr>
            <w:color w:val="414042"/>
            <w:w w:val="85"/>
            <w:sz w:val="16"/>
            <w:szCs w:val="16"/>
          </w:rPr>
          <w:t>rau</w:t>
        </w:r>
        <w:proofErr w:type="spellEnd"/>
        <w:r w:rsidR="0059031E">
          <w:rPr>
            <w:color w:val="414042"/>
            <w:w w:val="85"/>
            <w:sz w:val="16"/>
            <w:szCs w:val="16"/>
          </w:rPr>
          <w:t xml:space="preserve"> </w:t>
        </w:r>
        <w:proofErr w:type="spellStart"/>
        <w:r w:rsidR="0059031E">
          <w:rPr>
            <w:color w:val="414042"/>
            <w:w w:val="85"/>
            <w:sz w:val="16"/>
            <w:szCs w:val="16"/>
          </w:rPr>
          <w:t>lub</w:t>
        </w:r>
        <w:proofErr w:type="spellEnd"/>
        <w:r w:rsidR="0059031E">
          <w:rPr>
            <w:color w:val="414042"/>
            <w:w w:val="85"/>
            <w:sz w:val="16"/>
            <w:szCs w:val="16"/>
          </w:rPr>
          <w:t xml:space="preserve"> </w:t>
        </w:r>
        <w:proofErr w:type="spellStart"/>
        <w:r w:rsidR="0059031E">
          <w:rPr>
            <w:color w:val="414042"/>
            <w:w w:val="85"/>
            <w:sz w:val="16"/>
            <w:szCs w:val="16"/>
          </w:rPr>
          <w:t>cev</w:t>
        </w:r>
        <w:proofErr w:type="spellEnd"/>
        <w:r w:rsidR="0059031E">
          <w:rPr>
            <w:color w:val="414042"/>
            <w:w w:val="85"/>
            <w:sz w:val="16"/>
            <w:szCs w:val="16"/>
          </w:rPr>
          <w:t xml:space="preserve"> </w:t>
        </w:r>
        <w:proofErr w:type="spellStart"/>
        <w:r w:rsidR="0059031E">
          <w:rPr>
            <w:color w:val="414042"/>
            <w:w w:val="85"/>
            <w:sz w:val="16"/>
            <w:szCs w:val="16"/>
          </w:rPr>
          <w:t>uas</w:t>
        </w:r>
        <w:proofErr w:type="spellEnd"/>
        <w:r w:rsidR="0059031E">
          <w:rPr>
            <w:color w:val="414042"/>
            <w:w w:val="85"/>
            <w:sz w:val="16"/>
            <w:szCs w:val="16"/>
          </w:rPr>
          <w:t xml:space="preserve"> </w:t>
        </w:r>
        <w:proofErr w:type="spellStart"/>
        <w:r w:rsidR="0059031E">
          <w:rPr>
            <w:color w:val="414042"/>
            <w:w w:val="85"/>
            <w:sz w:val="16"/>
            <w:szCs w:val="16"/>
          </w:rPr>
          <w:t>tuaj</w:t>
        </w:r>
        <w:proofErr w:type="spellEnd"/>
        <w:r w:rsidR="0059031E">
          <w:rPr>
            <w:color w:val="414042"/>
            <w:w w:val="85"/>
            <w:sz w:val="16"/>
            <w:szCs w:val="16"/>
          </w:rPr>
          <w:t xml:space="preserve"> </w:t>
        </w:r>
        <w:proofErr w:type="spellStart"/>
        <w:r w:rsidR="0059031E">
          <w:rPr>
            <w:color w:val="414042"/>
            <w:w w:val="85"/>
            <w:sz w:val="16"/>
            <w:szCs w:val="16"/>
          </w:rPr>
          <w:t>yeem</w:t>
        </w:r>
        <w:proofErr w:type="spellEnd"/>
        <w:r w:rsidR="0059031E">
          <w:rPr>
            <w:color w:val="414042"/>
            <w:w w:val="85"/>
            <w:sz w:val="16"/>
            <w:szCs w:val="16"/>
          </w:rPr>
          <w:t xml:space="preserve"> </w:t>
        </w:r>
        <w:proofErr w:type="spellStart"/>
        <w:r w:rsidR="0059031E">
          <w:rPr>
            <w:color w:val="414042"/>
            <w:w w:val="85"/>
            <w:sz w:val="16"/>
            <w:szCs w:val="16"/>
          </w:rPr>
          <w:t>muaj</w:t>
        </w:r>
        <w:proofErr w:type="spellEnd"/>
        <w:r w:rsidR="0059031E">
          <w:rPr>
            <w:color w:val="414042"/>
            <w:w w:val="85"/>
            <w:sz w:val="16"/>
            <w:szCs w:val="16"/>
          </w:rPr>
          <w:t xml:space="preserve"> </w:t>
        </w:r>
        <w:proofErr w:type="spellStart"/>
        <w:r w:rsidR="0059031E">
          <w:rPr>
            <w:color w:val="414042"/>
            <w:w w:val="85"/>
            <w:sz w:val="16"/>
            <w:szCs w:val="16"/>
          </w:rPr>
          <w:t>nyuav</w:t>
        </w:r>
        <w:proofErr w:type="spellEnd"/>
        <w:r w:rsidR="0059031E">
          <w:rPr>
            <w:color w:val="414042"/>
            <w:w w:val="85"/>
            <w:sz w:val="16"/>
            <w:szCs w:val="16"/>
          </w:rPr>
          <w:t xml:space="preserve"> tau </w:t>
        </w:r>
        <w:proofErr w:type="spellStart"/>
        <w:r w:rsidR="0059031E">
          <w:rPr>
            <w:color w:val="414042"/>
            <w:w w:val="85"/>
            <w:sz w:val="16"/>
            <w:szCs w:val="16"/>
          </w:rPr>
          <w:t>ntau</w:t>
        </w:r>
      </w:ins>
      <w:proofErr w:type="spellEnd"/>
      <w:r>
        <w:rPr>
          <w:color w:val="414042"/>
          <w:w w:val="85"/>
          <w:sz w:val="16"/>
          <w:szCs w:val="16"/>
        </w:rPr>
        <w:t xml:space="preserve">. </w:t>
      </w:r>
      <w:proofErr w:type="spellStart"/>
      <w:r>
        <w:rPr>
          <w:color w:val="414042"/>
          <w:w w:val="85"/>
          <w:sz w:val="16"/>
          <w:szCs w:val="16"/>
        </w:rPr>
        <w:t>Koj</w:t>
      </w:r>
      <w:proofErr w:type="spellEnd"/>
      <w:r>
        <w:rPr>
          <w:color w:val="414042"/>
          <w:w w:val="85"/>
          <w:sz w:val="16"/>
          <w:szCs w:val="16"/>
        </w:rPr>
        <w:t xml:space="preserve"> </w:t>
      </w:r>
      <w:proofErr w:type="spellStart"/>
      <w:r>
        <w:rPr>
          <w:color w:val="414042"/>
          <w:w w:val="85"/>
          <w:sz w:val="16"/>
          <w:szCs w:val="16"/>
        </w:rPr>
        <w:t>tuaj</w:t>
      </w:r>
      <w:proofErr w:type="spellEnd"/>
      <w:r>
        <w:rPr>
          <w:color w:val="414042"/>
          <w:w w:val="85"/>
          <w:sz w:val="16"/>
          <w:szCs w:val="16"/>
        </w:rPr>
        <w:t xml:space="preserve"> </w:t>
      </w:r>
      <w:proofErr w:type="spellStart"/>
      <w:r>
        <w:rPr>
          <w:color w:val="414042"/>
          <w:w w:val="85"/>
          <w:sz w:val="16"/>
          <w:szCs w:val="16"/>
        </w:rPr>
        <w:t>yeem</w:t>
      </w:r>
      <w:proofErr w:type="spellEnd"/>
      <w:r>
        <w:rPr>
          <w:color w:val="414042"/>
          <w:w w:val="85"/>
          <w:sz w:val="16"/>
          <w:szCs w:val="16"/>
        </w:rPr>
        <w:t xml:space="preserve"> </w:t>
      </w:r>
      <w:proofErr w:type="spellStart"/>
      <w:r>
        <w:rPr>
          <w:color w:val="414042"/>
          <w:w w:val="85"/>
          <w:sz w:val="16"/>
          <w:szCs w:val="16"/>
        </w:rPr>
        <w:t>yuav</w:t>
      </w:r>
      <w:proofErr w:type="spellEnd"/>
      <w:r>
        <w:rPr>
          <w:color w:val="414042"/>
          <w:w w:val="85"/>
          <w:sz w:val="16"/>
          <w:szCs w:val="16"/>
        </w:rPr>
        <w:t xml:space="preserve"> SNAP cov </w:t>
      </w:r>
      <w:proofErr w:type="spellStart"/>
      <w:r>
        <w:rPr>
          <w:color w:val="414042"/>
          <w:w w:val="85"/>
          <w:sz w:val="16"/>
          <w:szCs w:val="16"/>
        </w:rPr>
        <w:t>khoom</w:t>
      </w:r>
      <w:proofErr w:type="spellEnd"/>
      <w:r>
        <w:rPr>
          <w:color w:val="414042"/>
          <w:w w:val="85"/>
          <w:sz w:val="16"/>
          <w:szCs w:val="16"/>
        </w:rPr>
        <w:t xml:space="preserve"> </w:t>
      </w:r>
      <w:proofErr w:type="spellStart"/>
      <w:r>
        <w:rPr>
          <w:color w:val="414042"/>
          <w:w w:val="85"/>
          <w:sz w:val="16"/>
          <w:szCs w:val="16"/>
        </w:rPr>
        <w:t>noj</w:t>
      </w:r>
      <w:proofErr w:type="spellEnd"/>
      <w:r>
        <w:rPr>
          <w:color w:val="414042"/>
          <w:w w:val="85"/>
          <w:sz w:val="16"/>
          <w:szCs w:val="16"/>
        </w:rPr>
        <w:t xml:space="preserve"> </w:t>
      </w:r>
      <w:proofErr w:type="spellStart"/>
      <w:r>
        <w:rPr>
          <w:color w:val="414042"/>
          <w:w w:val="85"/>
          <w:sz w:val="16"/>
          <w:szCs w:val="16"/>
        </w:rPr>
        <w:t>uas</w:t>
      </w:r>
      <w:proofErr w:type="spellEnd"/>
      <w:r>
        <w:rPr>
          <w:color w:val="414042"/>
          <w:w w:val="85"/>
          <w:sz w:val="16"/>
          <w:szCs w:val="16"/>
        </w:rPr>
        <w:t xml:space="preserve"> </w:t>
      </w:r>
      <w:proofErr w:type="spellStart"/>
      <w:r>
        <w:rPr>
          <w:color w:val="414042"/>
          <w:w w:val="85"/>
          <w:sz w:val="16"/>
          <w:szCs w:val="16"/>
        </w:rPr>
        <w:t>tsim</w:t>
      </w:r>
      <w:proofErr w:type="spellEnd"/>
      <w:r>
        <w:rPr>
          <w:color w:val="414042"/>
          <w:w w:val="85"/>
          <w:sz w:val="16"/>
          <w:szCs w:val="16"/>
        </w:rPr>
        <w:t xml:space="preserve"> </w:t>
      </w:r>
      <w:proofErr w:type="spellStart"/>
      <w:r>
        <w:rPr>
          <w:color w:val="414042"/>
          <w:w w:val="85"/>
          <w:sz w:val="16"/>
          <w:szCs w:val="16"/>
        </w:rPr>
        <w:t>nyo</w:t>
      </w:r>
      <w:del w:id="40" w:author="Kaxiong" w:date="2021-05-20T14:24:00Z">
        <w:r w:rsidDel="0059031E">
          <w:rPr>
            <w:color w:val="414042"/>
            <w:w w:val="85"/>
            <w:sz w:val="16"/>
            <w:szCs w:val="16"/>
          </w:rPr>
          <w:delText>b</w:delText>
        </w:r>
      </w:del>
      <w:ins w:id="41" w:author="Kaxiong" w:date="2021-05-20T14:24:00Z">
        <w:r w:rsidR="0059031E">
          <w:rPr>
            <w:color w:val="414042"/>
            <w:w w:val="85"/>
            <w:sz w:val="16"/>
            <w:szCs w:val="16"/>
          </w:rPr>
          <w:t>g</w:t>
        </w:r>
      </w:ins>
      <w:proofErr w:type="spellEnd"/>
      <w:r>
        <w:rPr>
          <w:color w:val="414042"/>
          <w:w w:val="85"/>
          <w:sz w:val="16"/>
          <w:szCs w:val="16"/>
        </w:rPr>
        <w:t xml:space="preserve"> tau </w:t>
      </w:r>
      <w:proofErr w:type="spellStart"/>
      <w:r>
        <w:rPr>
          <w:color w:val="414042"/>
          <w:w w:val="85"/>
          <w:sz w:val="16"/>
          <w:szCs w:val="16"/>
        </w:rPr>
        <w:t>muaj</w:t>
      </w:r>
      <w:proofErr w:type="spellEnd"/>
      <w:r>
        <w:rPr>
          <w:color w:val="414042"/>
          <w:w w:val="85"/>
          <w:sz w:val="16"/>
          <w:szCs w:val="16"/>
        </w:rPr>
        <w:t xml:space="preserve"> </w:t>
      </w:r>
      <w:proofErr w:type="spellStart"/>
      <w:r>
        <w:rPr>
          <w:color w:val="414042"/>
          <w:w w:val="85"/>
          <w:sz w:val="16"/>
          <w:szCs w:val="16"/>
        </w:rPr>
        <w:t>nyob</w:t>
      </w:r>
      <w:proofErr w:type="spellEnd"/>
      <w:r>
        <w:rPr>
          <w:color w:val="414042"/>
          <w:w w:val="85"/>
          <w:sz w:val="16"/>
          <w:szCs w:val="16"/>
        </w:rPr>
        <w:t xml:space="preserve"> </w:t>
      </w:r>
      <w:proofErr w:type="spellStart"/>
      <w:r>
        <w:rPr>
          <w:color w:val="414042"/>
          <w:w w:val="85"/>
          <w:sz w:val="16"/>
          <w:szCs w:val="16"/>
        </w:rPr>
        <w:t>ntawm</w:t>
      </w:r>
      <w:proofErr w:type="spellEnd"/>
      <w:r>
        <w:rPr>
          <w:color w:val="414042"/>
          <w:w w:val="85"/>
          <w:sz w:val="16"/>
          <w:szCs w:val="16"/>
        </w:rPr>
        <w:t xml:space="preserve"> </w:t>
      </w:r>
      <w:proofErr w:type="spellStart"/>
      <w:r>
        <w:rPr>
          <w:color w:val="414042"/>
          <w:w w:val="85"/>
          <w:sz w:val="16"/>
          <w:szCs w:val="16"/>
        </w:rPr>
        <w:t>lub</w:t>
      </w:r>
      <w:proofErr w:type="spellEnd"/>
      <w:r>
        <w:rPr>
          <w:color w:val="414042"/>
          <w:w w:val="85"/>
          <w:sz w:val="16"/>
          <w:szCs w:val="16"/>
        </w:rPr>
        <w:t xml:space="preserve"> </w:t>
      </w:r>
      <w:proofErr w:type="spellStart"/>
      <w:r>
        <w:rPr>
          <w:color w:val="414042"/>
          <w:w w:val="85"/>
          <w:sz w:val="16"/>
          <w:szCs w:val="16"/>
        </w:rPr>
        <w:t>khw</w:t>
      </w:r>
      <w:proofErr w:type="spellEnd"/>
      <w:r>
        <w:rPr>
          <w:color w:val="414042"/>
          <w:w w:val="85"/>
          <w:sz w:val="16"/>
          <w:szCs w:val="16"/>
        </w:rPr>
        <w:t xml:space="preserve"> </w:t>
      </w:r>
      <w:del w:id="42" w:author="Kaxiong" w:date="2021-05-20T14:24:00Z">
        <w:r w:rsidDel="0059031E">
          <w:rPr>
            <w:color w:val="414042"/>
            <w:w w:val="85"/>
            <w:sz w:val="16"/>
            <w:szCs w:val="16"/>
          </w:rPr>
          <w:delText>yuav zaub mov</w:delText>
        </w:r>
      </w:del>
      <w:proofErr w:type="spellStart"/>
      <w:ins w:id="43" w:author="Kaxiong" w:date="2021-05-20T14:24:00Z">
        <w:r w:rsidR="0059031E">
          <w:rPr>
            <w:color w:val="414042"/>
            <w:w w:val="85"/>
            <w:sz w:val="16"/>
            <w:szCs w:val="16"/>
          </w:rPr>
          <w:t>txhiam</w:t>
        </w:r>
        <w:proofErr w:type="spellEnd"/>
        <w:r w:rsidR="0059031E">
          <w:rPr>
            <w:color w:val="414042"/>
            <w:w w:val="85"/>
            <w:sz w:val="16"/>
            <w:szCs w:val="16"/>
          </w:rPr>
          <w:t xml:space="preserve"> </w:t>
        </w:r>
        <w:proofErr w:type="spellStart"/>
        <w:r w:rsidR="0059031E">
          <w:rPr>
            <w:color w:val="414042"/>
            <w:w w:val="85"/>
            <w:sz w:val="16"/>
            <w:szCs w:val="16"/>
          </w:rPr>
          <w:t>laj</w:t>
        </w:r>
        <w:proofErr w:type="spellEnd"/>
        <w:r w:rsidR="0059031E">
          <w:rPr>
            <w:color w:val="414042"/>
            <w:w w:val="85"/>
            <w:sz w:val="16"/>
            <w:szCs w:val="16"/>
          </w:rPr>
          <w:t xml:space="preserve"> </w:t>
        </w:r>
        <w:proofErr w:type="spellStart"/>
        <w:r w:rsidR="0059031E">
          <w:rPr>
            <w:color w:val="414042"/>
            <w:w w:val="85"/>
            <w:sz w:val="16"/>
            <w:szCs w:val="16"/>
          </w:rPr>
          <w:t>txhiam</w:t>
        </w:r>
        <w:proofErr w:type="spellEnd"/>
        <w:r w:rsidR="0059031E">
          <w:rPr>
            <w:color w:val="414042"/>
            <w:w w:val="85"/>
            <w:sz w:val="16"/>
            <w:szCs w:val="16"/>
          </w:rPr>
          <w:t xml:space="preserve"> </w:t>
        </w:r>
        <w:proofErr w:type="spellStart"/>
        <w:r w:rsidR="0059031E">
          <w:rPr>
            <w:color w:val="414042"/>
            <w:w w:val="85"/>
            <w:sz w:val="16"/>
            <w:szCs w:val="16"/>
          </w:rPr>
          <w:t>xwm</w:t>
        </w:r>
      </w:ins>
      <w:proofErr w:type="spellEnd"/>
      <w:r w:rsidR="004836C2">
        <w:rPr>
          <w:color w:val="414042"/>
          <w:w w:val="85"/>
          <w:sz w:val="21"/>
        </w:rPr>
        <w:t>.</w:t>
      </w:r>
    </w:p>
    <w:p w14:paraId="5CCF0048" w14:textId="57DEE710" w:rsidR="00BA4236" w:rsidRPr="004E6C3E" w:rsidRDefault="004836C2" w:rsidP="004E6C3E">
      <w:pPr>
        <w:spacing w:before="127"/>
        <w:ind w:left="257"/>
      </w:pPr>
      <w:r>
        <w:br w:type="column"/>
      </w:r>
      <w:r w:rsidR="00CC78EC" w:rsidRPr="00CC78EC">
        <w:rPr>
          <w:color w:val="414042"/>
          <w:w w:val="80"/>
          <w:sz w:val="17"/>
          <w:szCs w:val="17"/>
        </w:rPr>
        <w:t xml:space="preserve">Zoo </w:t>
      </w:r>
      <w:proofErr w:type="spellStart"/>
      <w:r w:rsidR="00CC78EC" w:rsidRPr="00CC78EC">
        <w:rPr>
          <w:color w:val="414042"/>
          <w:w w:val="80"/>
          <w:sz w:val="17"/>
          <w:szCs w:val="17"/>
        </w:rPr>
        <w:t>siab</w:t>
      </w:r>
      <w:proofErr w:type="spellEnd"/>
      <w:r w:rsidR="00CC78EC" w:rsidRPr="00CC78EC">
        <w:rPr>
          <w:color w:val="414042"/>
          <w:w w:val="80"/>
          <w:sz w:val="17"/>
          <w:szCs w:val="17"/>
        </w:rPr>
        <w:t xml:space="preserve"> </w:t>
      </w:r>
      <w:proofErr w:type="spellStart"/>
      <w:r w:rsidR="00CC78EC" w:rsidRPr="00CC78EC">
        <w:rPr>
          <w:color w:val="414042"/>
          <w:w w:val="80"/>
          <w:sz w:val="17"/>
          <w:szCs w:val="17"/>
        </w:rPr>
        <w:t>koom</w:t>
      </w:r>
      <w:proofErr w:type="spellEnd"/>
      <w:r w:rsidR="00CC78EC" w:rsidRPr="00CC78EC">
        <w:rPr>
          <w:color w:val="414042"/>
          <w:w w:val="80"/>
          <w:sz w:val="17"/>
          <w:szCs w:val="17"/>
        </w:rPr>
        <w:t xml:space="preserve"> </w:t>
      </w:r>
      <w:proofErr w:type="spellStart"/>
      <w:r w:rsidR="00CC78EC" w:rsidRPr="00CC78EC">
        <w:rPr>
          <w:color w:val="414042"/>
          <w:w w:val="80"/>
          <w:sz w:val="17"/>
          <w:szCs w:val="17"/>
        </w:rPr>
        <w:t>tes</w:t>
      </w:r>
      <w:proofErr w:type="spellEnd"/>
      <w:r w:rsidR="00CC78EC" w:rsidRPr="00CC78EC">
        <w:rPr>
          <w:color w:val="414042"/>
          <w:w w:val="80"/>
          <w:sz w:val="17"/>
          <w:szCs w:val="17"/>
        </w:rPr>
        <w:t xml:space="preserve"> </w:t>
      </w:r>
      <w:proofErr w:type="spellStart"/>
      <w:r w:rsidR="00CC78EC" w:rsidRPr="00CC78EC">
        <w:rPr>
          <w:color w:val="414042"/>
          <w:w w:val="80"/>
          <w:sz w:val="17"/>
          <w:szCs w:val="17"/>
        </w:rPr>
        <w:t>nog</w:t>
      </w:r>
      <w:proofErr w:type="spellEnd"/>
      <w:r>
        <w:rPr>
          <w:color w:val="414042"/>
          <w:w w:val="80"/>
          <w:sz w:val="18"/>
        </w:rPr>
        <w:t>:</w:t>
      </w:r>
    </w:p>
    <w:p w14:paraId="0C4ABBAD" w14:textId="0E7D17CB" w:rsidR="00BA4236" w:rsidRDefault="004836C2">
      <w:pPr>
        <w:pStyle w:val="BodyText"/>
        <w:spacing w:before="5"/>
        <w:rPr>
          <w:sz w:val="11"/>
        </w:rPr>
      </w:pPr>
      <w:r>
        <w:rPr>
          <w:noProof/>
        </w:rPr>
        <w:drawing>
          <wp:anchor distT="0" distB="0" distL="0" distR="0" simplePos="0" relativeHeight="251659264" behindDoc="0" locked="0" layoutInCell="1" allowOverlap="1" wp14:anchorId="5F398819" wp14:editId="15DA5B09">
            <wp:simplePos x="0" y="0"/>
            <wp:positionH relativeFrom="page">
              <wp:posOffset>3287415</wp:posOffset>
            </wp:positionH>
            <wp:positionV relativeFrom="paragraph">
              <wp:posOffset>124968</wp:posOffset>
            </wp:positionV>
            <wp:extent cx="1088151" cy="471487"/>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6" cstate="print"/>
                    <a:stretch>
                      <a:fillRect/>
                    </a:stretch>
                  </pic:blipFill>
                  <pic:spPr>
                    <a:xfrm>
                      <a:off x="0" y="0"/>
                      <a:ext cx="1088151" cy="471487"/>
                    </a:xfrm>
                    <a:prstGeom prst="rect">
                      <a:avLst/>
                    </a:prstGeom>
                  </pic:spPr>
                </pic:pic>
              </a:graphicData>
            </a:graphic>
          </wp:anchor>
        </w:drawing>
      </w:r>
      <w:r w:rsidR="0042790E">
        <w:pict w14:anchorId="1D806238">
          <v:shape id="docshape4" o:spid="_x0000_s1037" style="position:absolute;margin-left:348.15pt;margin-top:7.95pt;width:33.15pt;height:37.5pt;z-index:-15728128;mso-wrap-distance-left:0;mso-wrap-distance-right:0;mso-position-horizontal-relative:page;mso-position-vertical-relative:text" coordorigin="6963,159" coordsize="663,750" o:spt="100" adj="0,,0" path="m7433,754r-7,-7l7409,747r-6,7l7403,771r6,7l7426,778r7,-7l7433,762r,-8xm7499,734r-4,-4l7486,730r-4,4l7482,743r4,4l7495,747r4,-4l7499,739r,-5xm7502,806r-8,-8l7474,798r-8,8l7466,826r8,8l7494,834r8,-8l7502,816r,-10xm7625,323r-6,2l7618,325r-1,1l7617,325r-1,l7616,325r-1,l7615,323r-2,1l7612,324r1,1l7612,325r,l7611,325r,l7611,324r-1,l7610,325r-1,l7609,324r-1,1l7608,324r-1,1l7606,325r,l7606,324r-1,l7605,324r,-1l7604,324r,-1l7603,324r,-1l7600,324r,l7599,324r,l7598,325r,-1l7597,325r-1,2l7595,326r-1,1l7592,328r-2,1l7589,328r,l7587,326r,-1l7585,325r,l7584,325r-2,-1l7582,324r-1,-1l7581,321r,-1l7580,318r-1,1l7579,317r-5,-2l7570,314r,l7569,314r,-1l7566,314r-1,l7564,314r-2,1l7561,314r-2,1l7557,315r-2,1l7554,315r-2,1l7552,317r-1,l7551,317r-1,l7549,317r,l7548,317r,l7547,317r,-1l7545,316r-2,1l7542,316r-2,-1l7540,316r-2,1l7538,317r,l7537,317r,l7536,317r-3,l7532,317r,-1l7533,315r-1,-1l7531,314r,l7530,315r-2,l7527,316r,l7525,317r-3,l7520,318r-3,l7516,319r-1,-1l7515,316r,-1l7514,315r,l7513,314r,-1l7512,313r1,-1l7514,310r-1,-1l7513,310r-1,l7511,308r-1,l7509,307r,1l7509,308r-1,l7508,305r,-5l7507,300r-2,l7504,300r-3,1l7500,301r-4,2l7494,306r-1,l7492,307r-1,l7491,307r-2,1l7489,308r-1,1l7487,308r-1,2l7484,310r,1l7483,312r,1l7479,316r-1,l7476,319r-2,1l7473,321r-1,1l7471,322r-1,1l7468,323r-1,l7466,324r,-1l7465,323r-1,1l7463,324r-1,l7461,325r-2,1l7458,327r-1,-1l7456,325r1,-1l7453,324r-5,2l7446,328r,-1l7446,326r,-1l7446,321r1,-1l7447,319r-3,1l7442,320r-2,1l7439,319r,l7439,319r-1,l7438,320r-3,-1l7436,318r,l7435,318r-1,1l7434,319r1,-4l7434,314r,-2l7433,312r-1,l7432,310r1,-1l7433,308r-3,-1l7430,308r,l7429,307r,1l7427,308r-3,-1l7424,307r-4,l7420,306r-2,-1l7417,303r-1,1l7416,303r-3,2l7412,304r,-1l7412,302r,l7411,302r-1,1l7410,303r-1,-2l7408,300r,-2l7407,298r,-2l7408,293r-3,l7405,292r-1,-1l7404,290r,l7404,290r-1,-2l7401,289r,l7400,289r-4,l7395,288r-1,l7393,289r,1l7391,290r,l7390,290r,l7390,290r-1,1l7389,290r-4,l7383,291r,2l7382,294r,1l7383,296r-1,2l7383,300r,l7383,300r,1l7385,302r,1l7384,304r-4,1l7380,305r,l7379,305r-1,1l7377,307r-1,-1l7376,305r-1,-1l7373,297r-2,-1l7371,296r-2,-4l7367,288r2,-4l7369,282r-2,l7366,280r,l7364,278r-6,1l7352,280r-1,-1l7349,279r-2,-3l7348,272r3,l7352,271r1,1l7354,271r,-1l7354,269r-1,-3l7351,266r-6,1l7331,260r-1,-1l7328,258r-2,l7326,255r,l7323,256r-9,l7307,256r-1,l7304,254r-4,l7292,256r,2l7291,258r,1l7288,259r-1,l7285,261r-3,l7283,265r-1,2l7279,267r-1,1l7277,268r-1,1l7273,269r-1,l7271,269r,1l7270,270r,l7269,270r,-1l7267,271r-4,l7262,270r-4,1l7257,271r-3,l7254,270r-1,-1l7252,268r1,-2l7253,264r-2,-8l7246,256r-2,l7244,256r-1,l7241,256r-1,-1l7238,255r-1,-1l7234,255r-3,-1l7231,254r-1,l7228,254r-2,l7216,253r-1,-1l7216,250r-1,-1l7215,248r,l7211,246r-2,1l7208,247r-2,-1l7205,246r-4,l7200,247r-2,1l7197,247r-3,l7191,247r,-1l7189,245r,l7186,244r-2,-2l7182,242r,-1l7182,241r-2,-2l7178,237r,-4l7177,231r1,-1l7179,229r-1,-2l7178,226r,-1l7179,225r,-1l7176,208r-3,l7173,196r-2,-3l7169,183r,-2l7167,171r1,-4l7165,167r-2,-1l7160,163r-4,-2l7154,161r-3,2l7148,163r-5,-2l7142,161r-2,-1l7140,159r-1,49l7011,206r-47,-2l6963,208r1,1l6963,210r1,1l6964,212r1,1l6965,214r,1l6965,216r,1l6966,217r,2l6967,220r,1l6968,223r,1l6968,224r,1l6967,225r,3l6969,231r,1l6969,234r1,1l6969,236r1,1l6970,238r1,1l6972,242r,l6973,244r1,1l6974,245r-1,l6973,247r,2l6973,249r-1,1l6972,252r,l6971,252r,1l6971,253r-1,1l6970,254r,1l6969,256r1,1l6969,258r,l6969,259r-1,1l6968,261r,1l6968,262r-1,1l6968,264r,2l6968,268r1,1l6969,271r,l6969,273r1,l6969,275r,l6969,277r,1l6969,278r-1,1l6969,279r,2l6968,282r,1l6969,283r-1,2l6968,285r,2l6969,288r-1,l6969,289r,1l6969,291r,l6969,293r1,l6969,294r1,l6969,294r,1l6970,295r,2l6970,298r-1,l6969,300r-1,l6968,302r,l6968,304r,l6968,306r,2l6967,309r1,1l6967,310r,2l6968,313r-1,1l6968,315r,2l6969,318r,1l6970,319r,2l6970,321r1,1l6971,323r-1,1l6971,324r,1l6973,326r,3l6973,329r,1l6973,331r,2l6973,333r1,1l6974,334r,3l6973,337r1,2l6974,339r,1l6975,341r,1l6977,343r-1,1l6977,344r,1l6976,345r1,1l6976,346r1,1l6976,348r1,1l6976,349r1,l6978,350r,1l6978,352r,1l6978,353r1,1l6979,354r1,2l6980,356r,l6980,357r,1l6980,359r1,l6981,359r,1l6981,361r,l6981,362r2,l6983,363r,1l6984,366r-1,1l6985,369r-1,l6985,371r,l6985,371r,2l6985,373r1,l6986,375r1,l6987,377r,1l6987,379r,l6988,382r,1l6988,383r2,l6990,384r,1l6990,385r,2l6989,388r1,l6989,389r,l6989,390r1,1l6989,392r1,l6988,394r,1l6989,396r,l6990,396r-1,1l6990,398r-1,1l6989,399r,1l6989,401r,1l6989,402r-1,1l6989,404r-1,1l6989,405r-1,1l6989,406r-1,l6988,407r,1l6990,410r,1l6990,412r-1,1l6989,413r,1l6989,415r,1l6990,416r-1,1l6990,418r,1l6990,419r,2l6990,421r,1l6990,422r,1l6989,425r1,1l6989,427r1,1l6989,429r1,l6989,429r1,1l6990,431r,l6990,432r,1l6989,433r1,2l6990,435r,l6990,436r-1,1l6990,437r,1l6990,438r,l6990,439r,1l6991,441r-1,l6991,442r-1,1l6990,444r,1l6990,445r,1l6990,446r1,1l6990,448r1,2l6990,450r1,l6990,451r1,l6990,452r,2l6990,454r,1l6990,455r,2l6990,457r,1l6990,459r-1,l6989,461r1,1l6990,461r,4l6990,466r1,l6992,466r,3l6992,469r1,1l6992,471r1,l6993,471r2,-1l6995,471r,l6995,472r,l6995,472r,1l6995,474r-1,l6994,474r-1,1l6994,477r,l6994,477r-1,l6993,479r,2l6993,481r,1l6993,482r,l6993,483r-1,l6992,484r,l6991,484r,2l6991,486r1,l6992,487r-1,2l6992,490r,l6992,490r,1l6992,492r,l6992,493r,l6992,493r,2l6992,496r,l6993,497r,l6992,498r,l6992,500r,2l6992,502r,1l6992,503r-1,2l6991,506r,1l6991,509r1,1l6992,510r,1l6992,511r1,1l6992,512r1,1l6993,515r1,l6994,516r1,l6995,518r,1l6995,521r,l6995,521r,1l6995,523r,3l6996,526r-1,2l6995,529r1,l6997,532r,1l6997,533r,1l6998,534r,1l6998,536r2,2l7000,538r1,3l7001,542r1,l7002,543r1,1l7003,545r,l7004,545r,1l7005,546r,1l7006,547r,1l7007,548r,2l7007,552r,1l7007,554r,1l7007,556r,1l7007,558r,1l7007,560r,2l7007,562r1,2l7008,565r,l7007,565r,3l7008,568r,1l7008,570r,2l7008,572r1,3l7009,575r,1l7009,576r1,4l7010,581r,1l7009,584r,l7008,588r,l7008,594r1,5l7008,601r,1l7008,602r,3l7008,605r,2l7007,611r,3l7005,614r-2,3l7002,618r-1,3l6999,624r-8,5l6990,630r-7,5l6981,638r,1l6981,640r6,9l6988,650r1,1l6991,657r,1l6992,660r,l6994,663r3,3l6997,666r4,l7001,666r1,l7010,671r3,2l7015,678r,l7016,680r,1l7016,707r-1,43l7014,750r,28l7013,797r,10l7013,807r,8l7012,816r,27l7012,854r-1,l7011,872r,2l7010,909r488,l7478,905r-16,-10l7449,880r-6,-19l7437,864r-7,1l7423,865r-22,-4l7383,849r-12,-18l7367,809r,-4l7368,797r-18,-7l7336,778r-9,-16l7323,743r,-14l7328,717r8,-10l7320,699r-13,-12l7298,672r-3,-19l7298,635r9,-16l7320,607r16,-7l7328,590r-5,-12l7323,564r4,-19l7336,529r14,-13l7368,509r-1,-7l7367,498r4,-22l7383,458r18,-12l7423,442r7,l7437,443r6,2l7449,427r13,-15l7478,402r20,-4l7506,392r,-1l7522,377r6,-3l7531,372r5,-3l7537,368r8,-4l7545,364r9,-3l7554,361r9,-4l7567,357r,-1l7569,355r,-1l7572,354r3,-1l7576,353r1,-1l7585,349r3,-2l7589,346r-1,-1l7589,344r5,-1l7597,342r7,-5l7605,335r4,-2l7613,331r,-2l7614,328r,l7617,330r1,-1l7620,328r,-1l7621,326r4,-2l7625,323xe" fillcolor="#78a22e" stroked="f">
            <v:stroke joinstyle="round"/>
            <v:formulas/>
            <v:path arrowok="t" o:connecttype="segments"/>
            <w10:wrap type="topAndBottom" anchorx="page"/>
          </v:shape>
        </w:pict>
      </w:r>
    </w:p>
    <w:p w14:paraId="2A0E9671" w14:textId="77777777" w:rsidR="00BA4236" w:rsidRDefault="00BA4236">
      <w:pPr>
        <w:rPr>
          <w:sz w:val="11"/>
        </w:rPr>
        <w:sectPr w:rsidR="00BA4236">
          <w:type w:val="continuous"/>
          <w:pgSz w:w="7920" w:h="12240"/>
          <w:pgMar w:top="1140" w:right="0" w:bottom="0" w:left="0" w:header="720" w:footer="720" w:gutter="0"/>
          <w:cols w:num="2" w:space="720" w:equalWidth="0">
            <w:col w:w="4825" w:space="102"/>
            <w:col w:w="2993"/>
          </w:cols>
        </w:sectPr>
      </w:pPr>
    </w:p>
    <w:p w14:paraId="0CAE488B" w14:textId="7B7235ED" w:rsidR="00BA4236" w:rsidRDefault="0042790E">
      <w:pPr>
        <w:pStyle w:val="BodyText"/>
        <w:rPr>
          <w:sz w:val="20"/>
        </w:rPr>
      </w:pPr>
      <w:r>
        <w:lastRenderedPageBreak/>
        <w:pict w14:anchorId="6144B304">
          <v:group id="docshapegroup5" o:spid="_x0000_s1034" style="position:absolute;margin-left:0;margin-top:0;width:396pt;height:81.5pt;z-index:15731712;mso-position-horizontal-relative:page;mso-position-vertical-relative:page" coordsize="7920,1445">
            <v:rect id="docshape6" o:spid="_x0000_s1036" style="position:absolute;width:7920;height:1445" fillcolor="#005d7e" stroked="f"/>
            <v:shapetype id="_x0000_t202" coordsize="21600,21600" o:spt="202" path="m,l,21600r21600,l21600,xe">
              <v:stroke joinstyle="miter"/>
              <v:path gradientshapeok="t" o:connecttype="rect"/>
            </v:shapetype>
            <v:shape id="docshape7" o:spid="_x0000_s1035" type="#_x0000_t202" style="position:absolute;width:7920;height:1445" filled="f" stroked="f">
              <v:textbox style="mso-next-textbox:#docshape7" inset="0,0,0,0">
                <w:txbxContent>
                  <w:p w14:paraId="050CF9B8" w14:textId="77777777" w:rsidR="00BA4236" w:rsidRDefault="00BA4236">
                    <w:pPr>
                      <w:spacing w:before="9"/>
                      <w:rPr>
                        <w:sz w:val="25"/>
                      </w:rPr>
                    </w:pPr>
                  </w:p>
                  <w:p w14:paraId="5DD4C043" w14:textId="0F559588" w:rsidR="00BA4236" w:rsidRDefault="004836C2">
                    <w:pPr>
                      <w:spacing w:line="249" w:lineRule="auto"/>
                      <w:ind w:left="250" w:right="950"/>
                      <w:rPr>
                        <w:rFonts w:ascii="Arial" w:hAnsi="Arial"/>
                        <w:b/>
                        <w:i/>
                      </w:rPr>
                    </w:pPr>
                    <w:r>
                      <w:rPr>
                        <w:rFonts w:ascii="Arial" w:hAnsi="Arial"/>
                        <w:b/>
                        <w:i/>
                        <w:color w:val="FFFFFF"/>
                      </w:rPr>
                      <w:t>“</w:t>
                    </w:r>
                    <w:proofErr w:type="spellStart"/>
                    <w:r w:rsidR="00BD1F6E" w:rsidRPr="00492665">
                      <w:rPr>
                        <w:rFonts w:ascii="Arial" w:hAnsi="Arial"/>
                        <w:b/>
                        <w:i/>
                        <w:color w:val="FFFFFF"/>
                        <w:sz w:val="20"/>
                        <w:szCs w:val="20"/>
                      </w:rPr>
                      <w:t>Kuv</w:t>
                    </w:r>
                    <w:proofErr w:type="spellEnd"/>
                    <w:r w:rsidR="00BD1F6E" w:rsidRPr="00492665">
                      <w:rPr>
                        <w:rFonts w:ascii="Arial" w:hAnsi="Arial"/>
                        <w:b/>
                        <w:i/>
                        <w:color w:val="FFFFFF"/>
                        <w:sz w:val="20"/>
                        <w:szCs w:val="20"/>
                      </w:rPr>
                      <w:t xml:space="preserve"> tau </w:t>
                    </w:r>
                    <w:del w:id="44" w:author="Kaxiong" w:date="2021-05-20T14:27:00Z">
                      <w:r w:rsidR="00BD1F6E" w:rsidRPr="00492665" w:rsidDel="00BE425B">
                        <w:rPr>
                          <w:rFonts w:ascii="Arial" w:hAnsi="Arial"/>
                          <w:b/>
                          <w:i/>
                          <w:color w:val="FFFFFF"/>
                          <w:sz w:val="20"/>
                          <w:szCs w:val="20"/>
                        </w:rPr>
                        <w:delText>txaus siab</w:delText>
                      </w:r>
                    </w:del>
                    <w:ins w:id="45" w:author="Kaxiong" w:date="2021-05-20T14:28:00Z">
                      <w:r w:rsidR="00BE425B">
                        <w:rPr>
                          <w:rFonts w:ascii="Arial" w:hAnsi="Arial"/>
                          <w:b/>
                          <w:i/>
                          <w:color w:val="FFFFFF"/>
                          <w:sz w:val="20"/>
                          <w:szCs w:val="20"/>
                        </w:rPr>
                        <w:t xml:space="preserve">zoo </w:t>
                      </w:r>
                      <w:proofErr w:type="spellStart"/>
                      <w:r w:rsidR="00BE425B">
                        <w:rPr>
                          <w:rFonts w:ascii="Arial" w:hAnsi="Arial"/>
                          <w:b/>
                          <w:i/>
                          <w:color w:val="FFFFFF"/>
                          <w:sz w:val="20"/>
                          <w:szCs w:val="20"/>
                        </w:rPr>
                        <w:t>siab</w:t>
                      </w:r>
                      <w:proofErr w:type="spellEnd"/>
                      <w:r w:rsidR="00BE425B">
                        <w:rPr>
                          <w:rFonts w:ascii="Arial" w:hAnsi="Arial"/>
                          <w:b/>
                          <w:i/>
                          <w:color w:val="FFFFFF"/>
                          <w:sz w:val="20"/>
                          <w:szCs w:val="20"/>
                        </w:rPr>
                        <w:t xml:space="preserve"> </w:t>
                      </w:r>
                      <w:proofErr w:type="spellStart"/>
                      <w:r w:rsidR="00BE425B">
                        <w:rPr>
                          <w:rFonts w:ascii="Arial" w:hAnsi="Arial"/>
                          <w:b/>
                          <w:i/>
                          <w:color w:val="FFFFFF"/>
                          <w:sz w:val="20"/>
                          <w:szCs w:val="20"/>
                        </w:rPr>
                        <w:t>heev</w:t>
                      </w:r>
                    </w:ins>
                    <w:proofErr w:type="spellEnd"/>
                    <w:r w:rsidR="00BD1F6E" w:rsidRPr="00492665">
                      <w:rPr>
                        <w:rFonts w:ascii="Arial" w:hAnsi="Arial"/>
                        <w:b/>
                        <w:i/>
                        <w:color w:val="FFFFFF"/>
                        <w:sz w:val="20"/>
                        <w:szCs w:val="20"/>
                      </w:rPr>
                      <w:t xml:space="preserve"> </w:t>
                    </w:r>
                    <w:del w:id="46" w:author="Kaxiong" w:date="2021-05-20T14:28:00Z">
                      <w:r w:rsidR="00BD1F6E" w:rsidRPr="00492665" w:rsidDel="00BE425B">
                        <w:rPr>
                          <w:rFonts w:ascii="Arial" w:hAnsi="Arial"/>
                          <w:b/>
                          <w:i/>
                          <w:color w:val="FFFFFF"/>
                          <w:sz w:val="20"/>
                          <w:szCs w:val="20"/>
                        </w:rPr>
                        <w:delText>xav kom txhua tus ua lub teeb cig pom kev tshiab</w:delText>
                      </w:r>
                    </w:del>
                    <w:proofErr w:type="spellStart"/>
                    <w:ins w:id="47" w:author="Kaxiong" w:date="2021-05-20T14:28:00Z">
                      <w:r w:rsidR="00BE425B">
                        <w:rPr>
                          <w:rFonts w:ascii="Arial" w:hAnsi="Arial"/>
                          <w:b/>
                          <w:i/>
                          <w:color w:val="FFFFFF"/>
                          <w:sz w:val="20"/>
                          <w:szCs w:val="20"/>
                        </w:rPr>
                        <w:t>uas</w:t>
                      </w:r>
                      <w:proofErr w:type="spellEnd"/>
                      <w:r w:rsidR="00BE425B">
                        <w:rPr>
                          <w:rFonts w:ascii="Arial" w:hAnsi="Arial"/>
                          <w:b/>
                          <w:i/>
                          <w:color w:val="FFFFFF"/>
                          <w:sz w:val="20"/>
                          <w:szCs w:val="20"/>
                        </w:rPr>
                        <w:t xml:space="preserve"> tau </w:t>
                      </w:r>
                      <w:proofErr w:type="spellStart"/>
                      <w:r w:rsidR="00BE425B">
                        <w:rPr>
                          <w:rFonts w:ascii="Arial" w:hAnsi="Arial"/>
                          <w:b/>
                          <w:i/>
                          <w:color w:val="FFFFFF"/>
                          <w:sz w:val="20"/>
                          <w:szCs w:val="20"/>
                        </w:rPr>
                        <w:t>txais</w:t>
                      </w:r>
                      <w:proofErr w:type="spellEnd"/>
                      <w:r w:rsidR="00BE425B">
                        <w:rPr>
                          <w:rFonts w:ascii="Arial" w:hAnsi="Arial"/>
                          <w:b/>
                          <w:i/>
                          <w:color w:val="FFFFFF"/>
                          <w:sz w:val="20"/>
                          <w:szCs w:val="20"/>
                        </w:rPr>
                        <w:t xml:space="preserve"> cov </w:t>
                      </w:r>
                    </w:ins>
                    <w:proofErr w:type="spellStart"/>
                    <w:ins w:id="48" w:author="Kaxiong" w:date="2021-05-20T14:29:00Z">
                      <w:r w:rsidR="00BE425B">
                        <w:rPr>
                          <w:rFonts w:ascii="Arial" w:hAnsi="Arial"/>
                          <w:b/>
                          <w:i/>
                          <w:color w:val="FFFFFF"/>
                          <w:sz w:val="20"/>
                          <w:szCs w:val="20"/>
                        </w:rPr>
                        <w:t>teeb</w:t>
                      </w:r>
                      <w:proofErr w:type="spellEnd"/>
                      <w:r w:rsidR="00BE425B">
                        <w:rPr>
                          <w:rFonts w:ascii="Arial" w:hAnsi="Arial"/>
                          <w:b/>
                          <w:i/>
                          <w:color w:val="FFFFFF"/>
                          <w:sz w:val="20"/>
                          <w:szCs w:val="20"/>
                        </w:rPr>
                        <w:t xml:space="preserve"> taws </w:t>
                      </w:r>
                      <w:proofErr w:type="spellStart"/>
                      <w:r w:rsidR="00BE425B">
                        <w:rPr>
                          <w:rFonts w:ascii="Arial" w:hAnsi="Arial"/>
                          <w:b/>
                          <w:i/>
                          <w:color w:val="FFFFFF"/>
                          <w:sz w:val="20"/>
                          <w:szCs w:val="20"/>
                        </w:rPr>
                        <w:t>tshiab</w:t>
                      </w:r>
                      <w:proofErr w:type="spellEnd"/>
                      <w:r w:rsidR="00BE425B">
                        <w:rPr>
                          <w:rFonts w:ascii="Arial" w:hAnsi="Arial"/>
                          <w:b/>
                          <w:i/>
                          <w:color w:val="FFFFFF"/>
                          <w:sz w:val="20"/>
                          <w:szCs w:val="20"/>
                        </w:rPr>
                        <w:t xml:space="preserve"> tag </w:t>
                      </w:r>
                      <w:proofErr w:type="spellStart"/>
                      <w:r w:rsidR="00BE425B">
                        <w:rPr>
                          <w:rFonts w:ascii="Arial" w:hAnsi="Arial"/>
                          <w:b/>
                          <w:i/>
                          <w:color w:val="FFFFFF"/>
                          <w:sz w:val="20"/>
                          <w:szCs w:val="20"/>
                        </w:rPr>
                        <w:t>nrho</w:t>
                      </w:r>
                      <w:proofErr w:type="spellEnd"/>
                      <w:r w:rsidR="00BE425B">
                        <w:rPr>
                          <w:rFonts w:ascii="Arial" w:hAnsi="Arial"/>
                          <w:b/>
                          <w:i/>
                          <w:color w:val="FFFFFF"/>
                          <w:sz w:val="20"/>
                          <w:szCs w:val="20"/>
                        </w:rPr>
                        <w:t xml:space="preserve"> </w:t>
                      </w:r>
                      <w:proofErr w:type="spellStart"/>
                      <w:r w:rsidR="00BE425B">
                        <w:rPr>
                          <w:rFonts w:ascii="Arial" w:hAnsi="Arial"/>
                          <w:b/>
                          <w:i/>
                          <w:color w:val="FFFFFF"/>
                          <w:sz w:val="20"/>
                          <w:szCs w:val="20"/>
                        </w:rPr>
                        <w:t>lawm</w:t>
                      </w:r>
                    </w:ins>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thiab</w:t>
                    </w:r>
                    <w:proofErr w:type="spellEnd"/>
                    <w:r w:rsidR="00BD1F6E" w:rsidRPr="00492665">
                      <w:rPr>
                        <w:rFonts w:ascii="Arial" w:hAnsi="Arial"/>
                        <w:b/>
                        <w:i/>
                        <w:color w:val="FFFFFF"/>
                        <w:sz w:val="20"/>
                        <w:szCs w:val="20"/>
                      </w:rPr>
                      <w:t xml:space="preserve"> </w:t>
                    </w:r>
                    <w:del w:id="49" w:author="Kaxiong" w:date="2021-05-20T14:30:00Z">
                      <w:r w:rsidR="00BD1F6E" w:rsidRPr="00492665" w:rsidDel="00BE425B">
                        <w:rPr>
                          <w:rFonts w:ascii="Arial" w:hAnsi="Arial"/>
                          <w:b/>
                          <w:i/>
                          <w:color w:val="FFFFFF"/>
                          <w:sz w:val="20"/>
                          <w:szCs w:val="20"/>
                        </w:rPr>
                        <w:delText>huab cua teeb tsa tau dawb</w:delText>
                      </w:r>
                    </w:del>
                    <w:ins w:id="50" w:author="Kaxiong" w:date="2021-05-20T14:30:00Z">
                      <w:r w:rsidR="00BE425B">
                        <w:rPr>
                          <w:rFonts w:ascii="Arial" w:hAnsi="Arial"/>
                          <w:b/>
                          <w:i/>
                          <w:color w:val="FFFFFF"/>
                          <w:sz w:val="20"/>
                          <w:szCs w:val="20"/>
                        </w:rPr>
                        <w:t xml:space="preserve">tau </w:t>
                      </w:r>
                      <w:proofErr w:type="spellStart"/>
                      <w:r w:rsidR="00BE425B">
                        <w:rPr>
                          <w:rFonts w:ascii="Arial" w:hAnsi="Arial"/>
                          <w:b/>
                          <w:i/>
                          <w:color w:val="FFFFFF"/>
                          <w:sz w:val="20"/>
                          <w:szCs w:val="20"/>
                        </w:rPr>
                        <w:t>nruab</w:t>
                      </w:r>
                      <w:proofErr w:type="spellEnd"/>
                      <w:r w:rsidR="00BE425B">
                        <w:rPr>
                          <w:rFonts w:ascii="Arial" w:hAnsi="Arial"/>
                          <w:b/>
                          <w:i/>
                          <w:color w:val="FFFFFF"/>
                          <w:sz w:val="20"/>
                          <w:szCs w:val="20"/>
                        </w:rPr>
                        <w:t xml:space="preserve"> </w:t>
                      </w:r>
                    </w:ins>
                    <w:ins w:id="51" w:author="Kaxiong" w:date="2021-05-20T14:31:00Z">
                      <w:r w:rsidR="00BE425B">
                        <w:rPr>
                          <w:rFonts w:ascii="Arial" w:hAnsi="Arial"/>
                          <w:b/>
                          <w:i/>
                          <w:color w:val="FFFFFF"/>
                          <w:sz w:val="20"/>
                          <w:szCs w:val="20"/>
                        </w:rPr>
                        <w:t xml:space="preserve">cov </w:t>
                      </w:r>
                      <w:proofErr w:type="spellStart"/>
                      <w:r w:rsidR="00BE425B">
                        <w:rPr>
                          <w:rFonts w:ascii="Arial" w:hAnsi="Arial"/>
                          <w:b/>
                          <w:i/>
                          <w:color w:val="FFFFFF"/>
                          <w:sz w:val="20"/>
                          <w:szCs w:val="20"/>
                        </w:rPr>
                        <w:t>khoom</w:t>
                      </w:r>
                      <w:proofErr w:type="spellEnd"/>
                      <w:r w:rsidR="00BE425B">
                        <w:rPr>
                          <w:rFonts w:ascii="Arial" w:hAnsi="Arial"/>
                          <w:b/>
                          <w:i/>
                          <w:color w:val="FFFFFF"/>
                          <w:sz w:val="20"/>
                          <w:szCs w:val="20"/>
                        </w:rPr>
                        <w:t xml:space="preserve"> </w:t>
                      </w:r>
                      <w:proofErr w:type="spellStart"/>
                      <w:r w:rsidR="00BE425B">
                        <w:rPr>
                          <w:rFonts w:ascii="Arial" w:hAnsi="Arial"/>
                          <w:b/>
                          <w:i/>
                          <w:color w:val="FFFFFF"/>
                          <w:sz w:val="20"/>
                          <w:szCs w:val="20"/>
                        </w:rPr>
                        <w:t>kaw</w:t>
                      </w:r>
                      <w:proofErr w:type="spellEnd"/>
                      <w:r w:rsidR="00BE425B">
                        <w:rPr>
                          <w:rFonts w:ascii="Arial" w:hAnsi="Arial"/>
                          <w:b/>
                          <w:i/>
                          <w:color w:val="FFFFFF"/>
                          <w:sz w:val="20"/>
                          <w:szCs w:val="20"/>
                        </w:rPr>
                        <w:t xml:space="preserve"> </w:t>
                      </w:r>
                      <w:proofErr w:type="spellStart"/>
                      <w:r w:rsidR="00BE425B">
                        <w:rPr>
                          <w:rFonts w:ascii="Arial" w:hAnsi="Arial"/>
                          <w:b/>
                          <w:i/>
                          <w:color w:val="FFFFFF"/>
                          <w:sz w:val="20"/>
                          <w:szCs w:val="20"/>
                        </w:rPr>
                        <w:t>cua</w:t>
                      </w:r>
                      <w:proofErr w:type="spellEnd"/>
                      <w:r w:rsidR="00BE425B">
                        <w:rPr>
                          <w:rFonts w:ascii="Arial" w:hAnsi="Arial"/>
                          <w:b/>
                          <w:i/>
                          <w:color w:val="FFFFFF"/>
                          <w:sz w:val="20"/>
                          <w:szCs w:val="20"/>
                        </w:rPr>
                        <w:t xml:space="preserve"> yam </w:t>
                      </w:r>
                      <w:proofErr w:type="spellStart"/>
                      <w:r w:rsidR="00BE425B">
                        <w:rPr>
                          <w:rFonts w:ascii="Arial" w:hAnsi="Arial"/>
                          <w:b/>
                          <w:i/>
                          <w:color w:val="FFFFFF"/>
                          <w:sz w:val="20"/>
                          <w:szCs w:val="20"/>
                        </w:rPr>
                        <w:t>uas</w:t>
                      </w:r>
                      <w:proofErr w:type="spellEnd"/>
                      <w:r w:rsidR="00BE425B">
                        <w:rPr>
                          <w:rFonts w:ascii="Arial" w:hAnsi="Arial"/>
                          <w:b/>
                          <w:i/>
                          <w:color w:val="FFFFFF"/>
                          <w:sz w:val="20"/>
                          <w:szCs w:val="20"/>
                        </w:rPr>
                        <w:t xml:space="preserve"> </w:t>
                      </w:r>
                      <w:proofErr w:type="spellStart"/>
                      <w:r w:rsidR="00BE425B">
                        <w:rPr>
                          <w:rFonts w:ascii="Arial" w:hAnsi="Arial"/>
                          <w:b/>
                          <w:i/>
                          <w:color w:val="FFFFFF"/>
                          <w:sz w:val="20"/>
                          <w:szCs w:val="20"/>
                        </w:rPr>
                        <w:t>dawb</w:t>
                      </w:r>
                    </w:ins>
                    <w:proofErr w:type="spellEnd"/>
                    <w:r w:rsidRPr="00492665">
                      <w:rPr>
                        <w:rFonts w:ascii="Arial" w:hAnsi="Arial"/>
                        <w:b/>
                        <w:i/>
                        <w:color w:val="FFFFFF"/>
                        <w:sz w:val="20"/>
                        <w:szCs w:val="20"/>
                      </w:rPr>
                      <w:t>.”</w:t>
                    </w:r>
                  </w:p>
                  <w:p w14:paraId="45E0C1ED" w14:textId="3D924A3E" w:rsidR="00BA4236" w:rsidRPr="00C76AE9" w:rsidRDefault="004836C2">
                    <w:pPr>
                      <w:spacing w:before="97"/>
                      <w:ind w:left="4570"/>
                      <w:rPr>
                        <w:rFonts w:ascii="Arial"/>
                        <w:b/>
                        <w:sz w:val="20"/>
                        <w:szCs w:val="20"/>
                      </w:rPr>
                    </w:pPr>
                    <w:r w:rsidRPr="00C76AE9">
                      <w:rPr>
                        <w:rFonts w:ascii="Arial"/>
                        <w:b/>
                        <w:color w:val="FFFFFF"/>
                        <w:sz w:val="20"/>
                        <w:szCs w:val="20"/>
                      </w:rPr>
                      <w:t>-</w:t>
                    </w:r>
                    <w:r w:rsidRPr="00C76AE9">
                      <w:rPr>
                        <w:rFonts w:ascii="Arial"/>
                        <w:b/>
                        <w:color w:val="FFFFFF"/>
                        <w:spacing w:val="-5"/>
                        <w:sz w:val="20"/>
                        <w:szCs w:val="20"/>
                      </w:rPr>
                      <w:t xml:space="preserve"> </w:t>
                    </w:r>
                    <w:r w:rsidRPr="00C76AE9">
                      <w:rPr>
                        <w:rFonts w:ascii="Arial"/>
                        <w:b/>
                        <w:color w:val="FFFFFF"/>
                        <w:sz w:val="20"/>
                        <w:szCs w:val="20"/>
                      </w:rPr>
                      <w:t>Kathy,</w:t>
                    </w:r>
                    <w:r w:rsidRPr="00C76AE9">
                      <w:rPr>
                        <w:rFonts w:ascii="Arial"/>
                        <w:b/>
                        <w:color w:val="FFFFFF"/>
                        <w:spacing w:val="-4"/>
                        <w:sz w:val="20"/>
                        <w:szCs w:val="20"/>
                      </w:rPr>
                      <w:t xml:space="preserve"> </w:t>
                    </w:r>
                    <w:r w:rsidRPr="00C76AE9">
                      <w:rPr>
                        <w:rFonts w:ascii="Arial"/>
                        <w:b/>
                        <w:color w:val="FFFFFF"/>
                        <w:sz w:val="20"/>
                        <w:szCs w:val="20"/>
                      </w:rPr>
                      <w:t>St.</w:t>
                    </w:r>
                    <w:r w:rsidRPr="00C76AE9">
                      <w:rPr>
                        <w:rFonts w:ascii="Arial"/>
                        <w:b/>
                        <w:color w:val="FFFFFF"/>
                        <w:spacing w:val="-4"/>
                        <w:sz w:val="20"/>
                        <w:szCs w:val="20"/>
                      </w:rPr>
                      <w:t xml:space="preserve"> </w:t>
                    </w:r>
                    <w:r w:rsidRPr="00C76AE9">
                      <w:rPr>
                        <w:rFonts w:ascii="Arial"/>
                        <w:b/>
                        <w:color w:val="FFFFFF"/>
                        <w:sz w:val="20"/>
                        <w:szCs w:val="20"/>
                      </w:rPr>
                      <w:t>Paul</w:t>
                    </w:r>
                    <w:r w:rsidR="00ED5D27" w:rsidRPr="00C76AE9">
                      <w:rPr>
                        <w:rFonts w:ascii="Arial"/>
                        <w:b/>
                        <w:color w:val="FFFFFF"/>
                        <w:sz w:val="20"/>
                        <w:szCs w:val="20"/>
                      </w:rPr>
                      <w:t xml:space="preserve"> </w:t>
                    </w:r>
                    <w:proofErr w:type="spellStart"/>
                    <w:r w:rsidR="00C76AE9" w:rsidRPr="00C76AE9">
                      <w:rPr>
                        <w:rFonts w:ascii="Arial"/>
                        <w:b/>
                        <w:color w:val="FFFFFF"/>
                        <w:sz w:val="20"/>
                        <w:szCs w:val="20"/>
                      </w:rPr>
                      <w:t>tus</w:t>
                    </w:r>
                    <w:proofErr w:type="spellEnd"/>
                    <w:r w:rsidR="00C76AE9" w:rsidRPr="00C76AE9">
                      <w:rPr>
                        <w:rFonts w:ascii="Arial"/>
                        <w:b/>
                        <w:color w:val="FFFFFF"/>
                        <w:sz w:val="20"/>
                        <w:szCs w:val="20"/>
                      </w:rPr>
                      <w:t xml:space="preserve"> </w:t>
                    </w:r>
                    <w:proofErr w:type="spellStart"/>
                    <w:r w:rsidR="00C76AE9" w:rsidRPr="00C76AE9">
                      <w:rPr>
                        <w:rFonts w:ascii="Arial"/>
                        <w:b/>
                        <w:color w:val="FFFFFF"/>
                        <w:sz w:val="20"/>
                        <w:szCs w:val="20"/>
                      </w:rPr>
                      <w:t>tswv</w:t>
                    </w:r>
                    <w:proofErr w:type="spellEnd"/>
                    <w:r w:rsidR="00C76AE9" w:rsidRPr="00C76AE9">
                      <w:rPr>
                        <w:rFonts w:ascii="Arial"/>
                        <w:b/>
                        <w:color w:val="FFFFFF"/>
                        <w:sz w:val="20"/>
                        <w:szCs w:val="20"/>
                      </w:rPr>
                      <w:t xml:space="preserve"> </w:t>
                    </w:r>
                    <w:proofErr w:type="spellStart"/>
                    <w:r w:rsidR="00C76AE9" w:rsidRPr="00C76AE9">
                      <w:rPr>
                        <w:rFonts w:ascii="Arial"/>
                        <w:b/>
                        <w:color w:val="FFFFFF"/>
                        <w:sz w:val="20"/>
                        <w:szCs w:val="20"/>
                      </w:rPr>
                      <w:t>tsev</w:t>
                    </w:r>
                    <w:proofErr w:type="spellEnd"/>
                  </w:p>
                </w:txbxContent>
              </v:textbox>
            </v:shape>
            <w10:wrap anchorx="page" anchory="page"/>
          </v:group>
        </w:pict>
      </w:r>
    </w:p>
    <w:p w14:paraId="1521A7A8" w14:textId="77777777" w:rsidR="00BA4236" w:rsidRDefault="00BA4236">
      <w:pPr>
        <w:pStyle w:val="BodyText"/>
        <w:rPr>
          <w:sz w:val="20"/>
        </w:rPr>
      </w:pPr>
    </w:p>
    <w:p w14:paraId="4729A37C" w14:textId="77777777" w:rsidR="00BA4236" w:rsidRDefault="00BA4236">
      <w:pPr>
        <w:pStyle w:val="BodyText"/>
        <w:rPr>
          <w:sz w:val="20"/>
        </w:rPr>
      </w:pPr>
    </w:p>
    <w:p w14:paraId="2371A284" w14:textId="77777777" w:rsidR="00BA4236" w:rsidRDefault="00BA4236">
      <w:pPr>
        <w:pStyle w:val="BodyText"/>
        <w:rPr>
          <w:sz w:val="20"/>
        </w:rPr>
      </w:pPr>
    </w:p>
    <w:p w14:paraId="59746CF5" w14:textId="77777777" w:rsidR="00BA4236" w:rsidRDefault="00BA4236">
      <w:pPr>
        <w:pStyle w:val="BodyText"/>
        <w:rPr>
          <w:sz w:val="20"/>
        </w:rPr>
      </w:pPr>
    </w:p>
    <w:p w14:paraId="6284C606" w14:textId="77777777" w:rsidR="00BA4236" w:rsidRDefault="00BA4236">
      <w:pPr>
        <w:pStyle w:val="BodyText"/>
        <w:rPr>
          <w:sz w:val="20"/>
        </w:rPr>
      </w:pPr>
    </w:p>
    <w:p w14:paraId="1AADB7E9" w14:textId="18B98A7E" w:rsidR="00BA4236" w:rsidRPr="006E4CF9" w:rsidRDefault="00A328F6">
      <w:pPr>
        <w:pStyle w:val="BodyText"/>
        <w:spacing w:before="218" w:line="244" w:lineRule="auto"/>
        <w:ind w:left="346" w:right="611"/>
        <w:jc w:val="both"/>
        <w:rPr>
          <w:sz w:val="18"/>
          <w:szCs w:val="18"/>
        </w:rPr>
      </w:pP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qhov</w:t>
      </w:r>
      <w:proofErr w:type="spellEnd"/>
      <w:r w:rsidRPr="006E4CF9">
        <w:rPr>
          <w:color w:val="58595B"/>
          <w:w w:val="85"/>
          <w:sz w:val="18"/>
          <w:szCs w:val="18"/>
        </w:rPr>
        <w:t xml:space="preserve"> </w:t>
      </w:r>
      <w:proofErr w:type="spellStart"/>
      <w:r w:rsidRPr="006E4CF9">
        <w:rPr>
          <w:color w:val="58595B"/>
          <w:w w:val="85"/>
          <w:sz w:val="18"/>
          <w:szCs w:val="18"/>
        </w:rPr>
        <w:t>kev</w:t>
      </w:r>
      <w:proofErr w:type="spellEnd"/>
      <w:r w:rsidRPr="006E4CF9">
        <w:rPr>
          <w:color w:val="58595B"/>
          <w:w w:val="85"/>
          <w:sz w:val="18"/>
          <w:szCs w:val="18"/>
        </w:rPr>
        <w:t xml:space="preserve"> </w:t>
      </w:r>
      <w:proofErr w:type="spellStart"/>
      <w:r w:rsidRPr="006E4CF9">
        <w:rPr>
          <w:color w:val="58595B"/>
          <w:w w:val="85"/>
          <w:sz w:val="18"/>
          <w:szCs w:val="18"/>
        </w:rPr>
        <w:t>mus</w:t>
      </w:r>
      <w:proofErr w:type="spellEnd"/>
      <w:r w:rsidRPr="006E4CF9">
        <w:rPr>
          <w:color w:val="58595B"/>
          <w:w w:val="85"/>
          <w:sz w:val="18"/>
          <w:szCs w:val="18"/>
        </w:rPr>
        <w:t xml:space="preserve"> </w:t>
      </w:r>
      <w:proofErr w:type="spellStart"/>
      <w:r w:rsidR="006E4CF9" w:rsidRPr="006E4CF9">
        <w:rPr>
          <w:color w:val="58595B"/>
          <w:w w:val="85"/>
          <w:sz w:val="18"/>
          <w:szCs w:val="18"/>
        </w:rPr>
        <w:t>saib</w:t>
      </w:r>
      <w:proofErr w:type="spellEnd"/>
      <w:r w:rsidRPr="006E4CF9">
        <w:rPr>
          <w:color w:val="58595B"/>
          <w:w w:val="85"/>
          <w:sz w:val="18"/>
          <w:szCs w:val="18"/>
        </w:rPr>
        <w:t xml:space="preserve"> </w:t>
      </w:r>
      <w:proofErr w:type="spellStart"/>
      <w:ins w:id="52" w:author="Kaxiong" w:date="2021-05-20T14:32:00Z">
        <w:r w:rsidR="004219E3">
          <w:rPr>
            <w:color w:val="58595B"/>
            <w:w w:val="85"/>
            <w:sz w:val="18"/>
            <w:szCs w:val="18"/>
          </w:rPr>
          <w:t>xyuas</w:t>
        </w:r>
        <w:proofErr w:type="spellEnd"/>
        <w:r w:rsidR="004219E3">
          <w:rPr>
            <w:color w:val="58595B"/>
            <w:w w:val="85"/>
            <w:sz w:val="18"/>
            <w:szCs w:val="18"/>
          </w:rPr>
          <w:t xml:space="preserve"> </w:t>
        </w:r>
        <w:proofErr w:type="spellStart"/>
        <w:r w:rsidR="004219E3">
          <w:rPr>
            <w:color w:val="58595B"/>
            <w:w w:val="85"/>
            <w:sz w:val="18"/>
            <w:szCs w:val="18"/>
          </w:rPr>
          <w:t>ntawm</w:t>
        </w:r>
        <w:proofErr w:type="spellEnd"/>
        <w:r w:rsidR="004219E3">
          <w:rPr>
            <w:color w:val="58595B"/>
            <w:w w:val="85"/>
            <w:sz w:val="18"/>
            <w:szCs w:val="18"/>
          </w:rPr>
          <w:t xml:space="preserve"> </w:t>
        </w:r>
        <w:proofErr w:type="spellStart"/>
        <w:r w:rsidR="004219E3">
          <w:rPr>
            <w:color w:val="58595B"/>
            <w:w w:val="85"/>
            <w:sz w:val="18"/>
            <w:szCs w:val="18"/>
          </w:rPr>
          <w:t>Pab</w:t>
        </w:r>
        <w:proofErr w:type="spellEnd"/>
        <w:r w:rsidR="004219E3">
          <w:rPr>
            <w:color w:val="58595B"/>
            <w:w w:val="85"/>
            <w:sz w:val="18"/>
            <w:szCs w:val="18"/>
          </w:rPr>
          <w:t xml:space="preserve"> </w:t>
        </w:r>
        <w:proofErr w:type="spellStart"/>
        <w:r w:rsidR="004219E3">
          <w:rPr>
            <w:color w:val="58595B"/>
            <w:w w:val="85"/>
            <w:sz w:val="18"/>
            <w:szCs w:val="18"/>
          </w:rPr>
          <w:t>Pawg</w:t>
        </w:r>
        <w:proofErr w:type="spellEnd"/>
        <w:r w:rsidR="004219E3">
          <w:rPr>
            <w:color w:val="58595B"/>
            <w:w w:val="85"/>
            <w:sz w:val="18"/>
            <w:szCs w:val="18"/>
          </w:rPr>
          <w:t xml:space="preserve"> </w:t>
        </w:r>
        <w:proofErr w:type="spellStart"/>
        <w:r w:rsidR="004219E3">
          <w:rPr>
            <w:color w:val="58595B"/>
            <w:w w:val="85"/>
            <w:sz w:val="18"/>
            <w:szCs w:val="18"/>
          </w:rPr>
          <w:t>Hluav</w:t>
        </w:r>
        <w:proofErr w:type="spellEnd"/>
        <w:r w:rsidR="004219E3">
          <w:rPr>
            <w:color w:val="58595B"/>
            <w:w w:val="85"/>
            <w:sz w:val="18"/>
            <w:szCs w:val="18"/>
          </w:rPr>
          <w:t xml:space="preserve"> Taws </w:t>
        </w:r>
        <w:proofErr w:type="spellStart"/>
        <w:r w:rsidR="004219E3">
          <w:rPr>
            <w:color w:val="58595B"/>
            <w:w w:val="85"/>
            <w:sz w:val="18"/>
            <w:szCs w:val="18"/>
          </w:rPr>
          <w:t>Xob</w:t>
        </w:r>
        <w:proofErr w:type="spellEnd"/>
        <w:r w:rsidR="004219E3">
          <w:rPr>
            <w:color w:val="58595B"/>
            <w:w w:val="85"/>
            <w:sz w:val="18"/>
            <w:szCs w:val="18"/>
          </w:rPr>
          <w:t xml:space="preserve"> </w:t>
        </w:r>
        <w:proofErr w:type="spellStart"/>
        <w:r w:rsidR="004219E3">
          <w:rPr>
            <w:color w:val="58595B"/>
            <w:w w:val="85"/>
            <w:sz w:val="18"/>
            <w:szCs w:val="18"/>
          </w:rPr>
          <w:t>Hauv</w:t>
        </w:r>
        <w:proofErr w:type="spellEnd"/>
        <w:r w:rsidR="004219E3">
          <w:rPr>
            <w:color w:val="58595B"/>
            <w:w w:val="85"/>
            <w:sz w:val="18"/>
            <w:szCs w:val="18"/>
          </w:rPr>
          <w:t xml:space="preserve"> </w:t>
        </w:r>
      </w:ins>
      <w:proofErr w:type="spellStart"/>
      <w:r w:rsidRPr="006E4CF9">
        <w:rPr>
          <w:color w:val="58595B"/>
          <w:w w:val="85"/>
          <w:sz w:val="18"/>
          <w:szCs w:val="18"/>
        </w:rPr>
        <w:t>Tse</w:t>
      </w:r>
      <w:ins w:id="53" w:author="Kaxiong" w:date="2021-05-20T15:26:00Z">
        <w:r w:rsidR="0042790E">
          <w:rPr>
            <w:color w:val="58595B"/>
            <w:w w:val="85"/>
            <w:sz w:val="18"/>
            <w:szCs w:val="18"/>
          </w:rPr>
          <w:t>v</w:t>
        </w:r>
      </w:ins>
      <w:del w:id="54" w:author="Kaxiong" w:date="2021-05-20T14:33:00Z">
        <w:r w:rsidRPr="006E4CF9" w:rsidDel="004219E3">
          <w:rPr>
            <w:color w:val="58595B"/>
            <w:w w:val="85"/>
            <w:sz w:val="18"/>
            <w:szCs w:val="18"/>
          </w:rPr>
          <w:delText xml:space="preserve"> Hluav Taws Xob Dawb</w:delText>
        </w:r>
      </w:del>
      <w:ins w:id="55" w:author="Kaxiong" w:date="2021-05-20T14:33:00Z">
        <w:r w:rsidR="004219E3">
          <w:rPr>
            <w:color w:val="58595B"/>
            <w:w w:val="85"/>
            <w:sz w:val="18"/>
            <w:szCs w:val="18"/>
          </w:rPr>
          <w:t>yam</w:t>
        </w:r>
        <w:proofErr w:type="spellEnd"/>
        <w:r w:rsidR="004219E3">
          <w:rPr>
            <w:color w:val="58595B"/>
            <w:w w:val="85"/>
            <w:sz w:val="18"/>
            <w:szCs w:val="18"/>
          </w:rPr>
          <w:t xml:space="preserve"> </w:t>
        </w:r>
        <w:proofErr w:type="spellStart"/>
        <w:r w:rsidR="004219E3">
          <w:rPr>
            <w:color w:val="58595B"/>
            <w:w w:val="85"/>
            <w:sz w:val="18"/>
            <w:szCs w:val="18"/>
          </w:rPr>
          <w:t>dawb</w:t>
        </w:r>
      </w:ins>
      <w:proofErr w:type="spellEnd"/>
      <w:r w:rsidRPr="006E4CF9">
        <w:rPr>
          <w:color w:val="58595B"/>
          <w:w w:val="85"/>
          <w:sz w:val="18"/>
          <w:szCs w:val="18"/>
        </w:rPr>
        <w:t xml:space="preserve"> </w:t>
      </w:r>
      <w:proofErr w:type="spellStart"/>
      <w:r w:rsidRPr="006E4CF9">
        <w:rPr>
          <w:color w:val="58595B"/>
          <w:w w:val="85"/>
          <w:sz w:val="18"/>
          <w:szCs w:val="18"/>
        </w:rPr>
        <w:t>yog</w:t>
      </w:r>
      <w:proofErr w:type="spellEnd"/>
      <w:r w:rsidRPr="006E4CF9">
        <w:rPr>
          <w:color w:val="58595B"/>
          <w:w w:val="85"/>
          <w:sz w:val="18"/>
          <w:szCs w:val="18"/>
        </w:rPr>
        <w:t xml:space="preserve"> </w:t>
      </w:r>
      <w:proofErr w:type="spellStart"/>
      <w:r w:rsidRPr="006E4CF9">
        <w:rPr>
          <w:color w:val="58595B"/>
          <w:w w:val="85"/>
          <w:sz w:val="18"/>
          <w:szCs w:val="18"/>
        </w:rPr>
        <w:t>suav</w:t>
      </w:r>
      <w:proofErr w:type="spellEnd"/>
      <w:r w:rsidRPr="006E4CF9">
        <w:rPr>
          <w:color w:val="58595B"/>
          <w:w w:val="85"/>
          <w:sz w:val="18"/>
          <w:szCs w:val="18"/>
        </w:rPr>
        <w:t xml:space="preserve"> </w:t>
      </w:r>
      <w:proofErr w:type="spellStart"/>
      <w:r w:rsidRPr="006E4CF9">
        <w:rPr>
          <w:color w:val="58595B"/>
          <w:w w:val="85"/>
          <w:sz w:val="18"/>
          <w:szCs w:val="18"/>
        </w:rPr>
        <w:t>nrog</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Pr="006E4CF9">
        <w:rPr>
          <w:color w:val="58595B"/>
          <w:w w:val="85"/>
          <w:sz w:val="18"/>
          <w:szCs w:val="18"/>
        </w:rPr>
        <w:t xml:space="preserve"> </w:t>
      </w:r>
      <w:proofErr w:type="spellStart"/>
      <w:r w:rsidRPr="006E4CF9">
        <w:rPr>
          <w:color w:val="58595B"/>
          <w:w w:val="85"/>
          <w:sz w:val="18"/>
          <w:szCs w:val="18"/>
        </w:rPr>
        <w:t>pawg</w:t>
      </w:r>
      <w:proofErr w:type="spellEnd"/>
      <w:r w:rsidRPr="006E4CF9">
        <w:rPr>
          <w:color w:val="58595B"/>
          <w:w w:val="85"/>
          <w:sz w:val="18"/>
          <w:szCs w:val="18"/>
        </w:rPr>
        <w:t xml:space="preserve"> </w:t>
      </w:r>
      <w:proofErr w:type="spellStart"/>
      <w:r w:rsidRPr="006E4CF9">
        <w:rPr>
          <w:color w:val="58595B"/>
          <w:w w:val="85"/>
          <w:sz w:val="18"/>
          <w:szCs w:val="18"/>
        </w:rPr>
        <w:t>kws</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Pr="006E4CF9">
        <w:rPr>
          <w:color w:val="58595B"/>
          <w:w w:val="85"/>
          <w:sz w:val="18"/>
          <w:szCs w:val="18"/>
        </w:rPr>
        <w:t xml:space="preserve"> </w:t>
      </w:r>
      <w:proofErr w:type="spellStart"/>
      <w:r w:rsidRPr="006E4CF9">
        <w:rPr>
          <w:color w:val="58595B"/>
          <w:w w:val="85"/>
          <w:sz w:val="18"/>
          <w:szCs w:val="18"/>
        </w:rPr>
        <w:t>tswv</w:t>
      </w:r>
      <w:proofErr w:type="spellEnd"/>
      <w:r w:rsidRPr="006E4CF9">
        <w:rPr>
          <w:color w:val="58595B"/>
          <w:w w:val="85"/>
          <w:sz w:val="18"/>
          <w:szCs w:val="18"/>
        </w:rPr>
        <w:t xml:space="preserve"> </w:t>
      </w:r>
      <w:proofErr w:type="spellStart"/>
      <w:r w:rsidRPr="006E4CF9">
        <w:rPr>
          <w:color w:val="58595B"/>
          <w:w w:val="85"/>
          <w:sz w:val="18"/>
          <w:szCs w:val="18"/>
        </w:rPr>
        <w:t>yim</w:t>
      </w:r>
      <w:proofErr w:type="spellEnd"/>
      <w:r w:rsidRPr="006E4CF9">
        <w:rPr>
          <w:color w:val="58595B"/>
          <w:w w:val="85"/>
          <w:sz w:val="18"/>
          <w:szCs w:val="18"/>
        </w:rPr>
        <w:t xml:space="preserve"> </w:t>
      </w:r>
      <w:proofErr w:type="spellStart"/>
      <w:r w:rsidRPr="006E4CF9">
        <w:rPr>
          <w:color w:val="58595B"/>
          <w:w w:val="85"/>
          <w:sz w:val="18"/>
          <w:szCs w:val="18"/>
        </w:rPr>
        <w:t>txog</w:t>
      </w:r>
      <w:proofErr w:type="spellEnd"/>
      <w:r w:rsidRPr="006E4CF9">
        <w:rPr>
          <w:color w:val="58595B"/>
          <w:w w:val="85"/>
          <w:sz w:val="18"/>
          <w:szCs w:val="18"/>
        </w:rPr>
        <w:t xml:space="preserve"> </w:t>
      </w:r>
      <w:proofErr w:type="spellStart"/>
      <w:r w:rsidRPr="006E4CF9">
        <w:rPr>
          <w:color w:val="58595B"/>
          <w:w w:val="85"/>
          <w:sz w:val="18"/>
          <w:szCs w:val="18"/>
        </w:rPr>
        <w:t>hluav</w:t>
      </w:r>
      <w:proofErr w:type="spellEnd"/>
      <w:r w:rsidRPr="006E4CF9">
        <w:rPr>
          <w:color w:val="58595B"/>
          <w:w w:val="85"/>
          <w:sz w:val="18"/>
          <w:szCs w:val="18"/>
        </w:rPr>
        <w:t xml:space="preserve"> taws </w:t>
      </w:r>
      <w:proofErr w:type="spellStart"/>
      <w:r w:rsidRPr="006E4CF9">
        <w:rPr>
          <w:color w:val="58595B"/>
          <w:w w:val="85"/>
          <w:sz w:val="18"/>
          <w:szCs w:val="18"/>
        </w:rPr>
        <w:t>xob</w:t>
      </w:r>
      <w:proofErr w:type="spellEnd"/>
      <w:r w:rsidRPr="006E4CF9">
        <w:rPr>
          <w:color w:val="58595B"/>
          <w:w w:val="85"/>
          <w:sz w:val="18"/>
          <w:szCs w:val="18"/>
        </w:rPr>
        <w:t xml:space="preserve"> </w:t>
      </w:r>
      <w:proofErr w:type="spellStart"/>
      <w:r w:rsidRPr="006E4CF9">
        <w:rPr>
          <w:color w:val="58595B"/>
          <w:w w:val="85"/>
          <w:sz w:val="18"/>
          <w:szCs w:val="18"/>
        </w:rPr>
        <w:t>uas</w:t>
      </w:r>
      <w:proofErr w:type="spellEnd"/>
      <w:r w:rsidRPr="006E4CF9">
        <w:rPr>
          <w:color w:val="58595B"/>
          <w:w w:val="85"/>
          <w:sz w:val="18"/>
          <w:szCs w:val="18"/>
        </w:rPr>
        <w:t xml:space="preserve"> </w:t>
      </w:r>
      <w:proofErr w:type="spellStart"/>
      <w:r w:rsidRPr="006E4CF9">
        <w:rPr>
          <w:color w:val="58595B"/>
          <w:w w:val="85"/>
          <w:sz w:val="18"/>
          <w:szCs w:val="18"/>
        </w:rPr>
        <w:t>yuav</w:t>
      </w:r>
      <w:proofErr w:type="spellEnd"/>
      <w:r w:rsidRPr="006E4CF9">
        <w:rPr>
          <w:color w:val="58595B"/>
          <w:w w:val="85"/>
          <w:sz w:val="18"/>
          <w:szCs w:val="18"/>
        </w:rPr>
        <w:t xml:space="preserve"> </w:t>
      </w:r>
      <w:proofErr w:type="spellStart"/>
      <w:r w:rsidRPr="006E4CF9">
        <w:rPr>
          <w:color w:val="58595B"/>
          <w:w w:val="85"/>
          <w:sz w:val="18"/>
          <w:szCs w:val="18"/>
        </w:rPr>
        <w:t>tuaj</w:t>
      </w:r>
      <w:proofErr w:type="spellEnd"/>
      <w:r w:rsidRPr="006E4CF9">
        <w:rPr>
          <w:color w:val="58595B"/>
          <w:w w:val="85"/>
          <w:sz w:val="18"/>
          <w:szCs w:val="18"/>
        </w:rPr>
        <w:t xml:space="preserve"> </w:t>
      </w:r>
      <w:proofErr w:type="spellStart"/>
      <w:r w:rsidRPr="006E4CF9">
        <w:rPr>
          <w:color w:val="58595B"/>
          <w:w w:val="85"/>
          <w:sz w:val="18"/>
          <w:szCs w:val="18"/>
        </w:rPr>
        <w:t>rau</w:t>
      </w:r>
      <w:proofErr w:type="spellEnd"/>
      <w:r w:rsidRPr="006E4CF9">
        <w:rPr>
          <w:color w:val="58595B"/>
          <w:w w:val="85"/>
          <w:sz w:val="18"/>
          <w:szCs w:val="18"/>
        </w:rPr>
        <w:t xml:space="preserve"> </w:t>
      </w:r>
      <w:proofErr w:type="spellStart"/>
      <w:r w:rsidRPr="006E4CF9">
        <w:rPr>
          <w:color w:val="58595B"/>
          <w:w w:val="85"/>
          <w:sz w:val="18"/>
          <w:szCs w:val="18"/>
        </w:rPr>
        <w:t>hauv</w:t>
      </w:r>
      <w:proofErr w:type="spellEnd"/>
      <w:r w:rsidRPr="006E4CF9">
        <w:rPr>
          <w:color w:val="58595B"/>
          <w:w w:val="85"/>
          <w:sz w:val="18"/>
          <w:szCs w:val="18"/>
        </w:rPr>
        <w:t xml:space="preserve"> </w:t>
      </w: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lub</w:t>
      </w:r>
      <w:proofErr w:type="spellEnd"/>
      <w:r w:rsidRPr="006E4CF9">
        <w:rPr>
          <w:color w:val="58595B"/>
          <w:w w:val="85"/>
          <w:sz w:val="18"/>
          <w:szCs w:val="18"/>
        </w:rPr>
        <w:t xml:space="preserve"> </w:t>
      </w:r>
      <w:proofErr w:type="spellStart"/>
      <w:r w:rsidRPr="006E4CF9">
        <w:rPr>
          <w:color w:val="58595B"/>
          <w:w w:val="85"/>
          <w:sz w:val="18"/>
          <w:szCs w:val="18"/>
        </w:rPr>
        <w:t>tsev</w:t>
      </w:r>
      <w:proofErr w:type="spellEnd"/>
      <w:r w:rsidRPr="006E4CF9">
        <w:rPr>
          <w:color w:val="58595B"/>
          <w:w w:val="85"/>
          <w:sz w:val="18"/>
          <w:szCs w:val="18"/>
        </w:rPr>
        <w:t xml:space="preserve">, </w:t>
      </w:r>
      <w:proofErr w:type="spellStart"/>
      <w:r w:rsidRPr="006E4CF9">
        <w:rPr>
          <w:color w:val="58595B"/>
          <w:w w:val="85"/>
          <w:sz w:val="18"/>
          <w:szCs w:val="18"/>
        </w:rPr>
        <w:t>txheeb</w:t>
      </w:r>
      <w:proofErr w:type="spellEnd"/>
      <w:r w:rsidRPr="006E4CF9">
        <w:rPr>
          <w:color w:val="58595B"/>
          <w:w w:val="85"/>
          <w:sz w:val="18"/>
          <w:szCs w:val="18"/>
        </w:rPr>
        <w:t xml:space="preserve"> </w:t>
      </w:r>
      <w:proofErr w:type="spellStart"/>
      <w:r w:rsidRPr="006E4CF9">
        <w:rPr>
          <w:color w:val="58595B"/>
          <w:w w:val="85"/>
          <w:sz w:val="18"/>
          <w:szCs w:val="18"/>
        </w:rPr>
        <w:t>xyuas</w:t>
      </w:r>
      <w:proofErr w:type="spellEnd"/>
      <w:r w:rsidRPr="006E4CF9">
        <w:rPr>
          <w:color w:val="58595B"/>
          <w:w w:val="85"/>
          <w:sz w:val="18"/>
          <w:szCs w:val="18"/>
        </w:rPr>
        <w:t xml:space="preserve"> </w:t>
      </w:r>
      <w:proofErr w:type="spellStart"/>
      <w:r w:rsidRPr="006E4CF9">
        <w:rPr>
          <w:color w:val="58595B"/>
          <w:w w:val="85"/>
          <w:sz w:val="18"/>
          <w:szCs w:val="18"/>
        </w:rPr>
        <w:t>koj</w:t>
      </w:r>
      <w:proofErr w:type="spellEnd"/>
      <w:r w:rsidRPr="006E4CF9">
        <w:rPr>
          <w:color w:val="58595B"/>
          <w:w w:val="85"/>
          <w:sz w:val="18"/>
          <w:szCs w:val="18"/>
        </w:rPr>
        <w:t xml:space="preserve"> cov </w:t>
      </w:r>
      <w:del w:id="56" w:author="Kaxiong" w:date="2021-05-20T14:33:00Z">
        <w:r w:rsidRPr="006E4CF9" w:rsidDel="004219E3">
          <w:rPr>
            <w:color w:val="58595B"/>
            <w:w w:val="85"/>
            <w:sz w:val="18"/>
            <w:szCs w:val="18"/>
          </w:rPr>
          <w:delText>peev txheej</w:delText>
        </w:r>
      </w:del>
      <w:proofErr w:type="spellStart"/>
      <w:ins w:id="57" w:author="Kaxiong" w:date="2021-05-20T14:33:00Z">
        <w:r w:rsidR="004219E3">
          <w:rPr>
            <w:color w:val="58595B"/>
            <w:w w:val="85"/>
            <w:sz w:val="18"/>
            <w:szCs w:val="18"/>
          </w:rPr>
          <w:t>ts</w:t>
        </w:r>
      </w:ins>
      <w:ins w:id="58" w:author="Kaxiong" w:date="2021-05-20T14:34:00Z">
        <w:r w:rsidR="004219E3">
          <w:rPr>
            <w:color w:val="58595B"/>
            <w:w w:val="85"/>
            <w:sz w:val="18"/>
            <w:szCs w:val="18"/>
          </w:rPr>
          <w:t>am</w:t>
        </w:r>
        <w:proofErr w:type="spellEnd"/>
        <w:r w:rsidR="004219E3">
          <w:rPr>
            <w:color w:val="58595B"/>
            <w:w w:val="85"/>
            <w:sz w:val="18"/>
            <w:szCs w:val="18"/>
          </w:rPr>
          <w:t xml:space="preserve"> </w:t>
        </w:r>
        <w:proofErr w:type="spellStart"/>
        <w:r w:rsidR="004219E3">
          <w:rPr>
            <w:color w:val="58595B"/>
            <w:w w:val="85"/>
            <w:sz w:val="18"/>
            <w:szCs w:val="18"/>
          </w:rPr>
          <w:t>thawj</w:t>
        </w:r>
      </w:ins>
      <w:proofErr w:type="spellEnd"/>
      <w:r w:rsidRPr="006E4CF9">
        <w:rPr>
          <w:color w:val="58595B"/>
          <w:w w:val="85"/>
          <w:sz w:val="18"/>
          <w:szCs w:val="18"/>
        </w:rPr>
        <w:t xml:space="preserve"> </w:t>
      </w:r>
      <w:proofErr w:type="spellStart"/>
      <w:r w:rsidRPr="006E4CF9">
        <w:rPr>
          <w:color w:val="58595B"/>
          <w:w w:val="85"/>
          <w:sz w:val="18"/>
          <w:szCs w:val="18"/>
        </w:rPr>
        <w:t>txuag</w:t>
      </w:r>
      <w:proofErr w:type="spellEnd"/>
      <w:r w:rsidRPr="006E4CF9">
        <w:rPr>
          <w:color w:val="58595B"/>
          <w:w w:val="85"/>
          <w:sz w:val="18"/>
          <w:szCs w:val="18"/>
        </w:rPr>
        <w:t xml:space="preserve"> </w:t>
      </w:r>
      <w:proofErr w:type="spellStart"/>
      <w:r w:rsidRPr="006E4CF9">
        <w:rPr>
          <w:color w:val="58595B"/>
          <w:w w:val="85"/>
          <w:sz w:val="18"/>
          <w:szCs w:val="18"/>
        </w:rPr>
        <w:t>hluav</w:t>
      </w:r>
      <w:proofErr w:type="spellEnd"/>
      <w:r w:rsidRPr="006E4CF9">
        <w:rPr>
          <w:color w:val="58595B"/>
          <w:w w:val="85"/>
          <w:sz w:val="18"/>
          <w:szCs w:val="18"/>
        </w:rPr>
        <w:t xml:space="preserve"> taws </w:t>
      </w:r>
      <w:proofErr w:type="spellStart"/>
      <w:r w:rsidRPr="006E4CF9">
        <w:rPr>
          <w:color w:val="58595B"/>
          <w:w w:val="85"/>
          <w:sz w:val="18"/>
          <w:szCs w:val="18"/>
        </w:rPr>
        <w:t>xob</w:t>
      </w:r>
      <w:proofErr w:type="spellEnd"/>
      <w:r w:rsidRPr="006E4CF9">
        <w:rPr>
          <w:color w:val="58595B"/>
          <w:w w:val="85"/>
          <w:sz w:val="18"/>
          <w:szCs w:val="18"/>
        </w:rPr>
        <w:t xml:space="preserve">, </w:t>
      </w:r>
      <w:proofErr w:type="spellStart"/>
      <w:r w:rsidRPr="006E4CF9">
        <w:rPr>
          <w:color w:val="58595B"/>
          <w:w w:val="85"/>
          <w:sz w:val="18"/>
          <w:szCs w:val="18"/>
        </w:rPr>
        <w:t>thiab</w:t>
      </w:r>
      <w:proofErr w:type="spellEnd"/>
      <w:r w:rsidRPr="006E4CF9">
        <w:rPr>
          <w:color w:val="58595B"/>
          <w:w w:val="85"/>
          <w:sz w:val="18"/>
          <w:szCs w:val="18"/>
        </w:rPr>
        <w:t xml:space="preserve"> </w:t>
      </w:r>
      <w:proofErr w:type="spellStart"/>
      <w:r w:rsidRPr="006E4CF9">
        <w:rPr>
          <w:color w:val="58595B"/>
          <w:w w:val="85"/>
          <w:sz w:val="18"/>
          <w:szCs w:val="18"/>
        </w:rPr>
        <w:t>muab</w:t>
      </w:r>
      <w:proofErr w:type="spellEnd"/>
      <w:r w:rsidRPr="006E4CF9">
        <w:rPr>
          <w:color w:val="58595B"/>
          <w:w w:val="85"/>
          <w:sz w:val="18"/>
          <w:szCs w:val="18"/>
        </w:rPr>
        <w:t xml:space="preserve"> cov </w:t>
      </w:r>
      <w:proofErr w:type="spellStart"/>
      <w:r w:rsidRPr="006E4CF9">
        <w:rPr>
          <w:color w:val="58595B"/>
          <w:w w:val="85"/>
          <w:sz w:val="18"/>
          <w:szCs w:val="18"/>
        </w:rPr>
        <w:t>kev</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006E4CF9" w:rsidRPr="006E4CF9">
        <w:rPr>
          <w:color w:val="58595B"/>
          <w:w w:val="85"/>
          <w:sz w:val="18"/>
          <w:szCs w:val="18"/>
        </w:rPr>
        <w:t xml:space="preserve"> </w:t>
      </w:r>
      <w:proofErr w:type="spellStart"/>
      <w:r w:rsidRPr="006E4CF9">
        <w:rPr>
          <w:color w:val="58595B"/>
          <w:w w:val="85"/>
          <w:sz w:val="18"/>
          <w:szCs w:val="18"/>
        </w:rPr>
        <w:t>cuam</w:t>
      </w:r>
      <w:proofErr w:type="spellEnd"/>
      <w:r w:rsidRPr="006E4CF9">
        <w:rPr>
          <w:color w:val="58595B"/>
          <w:w w:val="85"/>
          <w:sz w:val="18"/>
          <w:szCs w:val="18"/>
        </w:rPr>
        <w:t xml:space="preserve"> no (</w:t>
      </w:r>
      <w:proofErr w:type="spellStart"/>
      <w:r w:rsidRPr="006E4CF9">
        <w:rPr>
          <w:color w:val="58595B"/>
          <w:w w:val="85"/>
          <w:sz w:val="18"/>
          <w:szCs w:val="18"/>
        </w:rPr>
        <w:t>raws</w:t>
      </w:r>
      <w:proofErr w:type="spellEnd"/>
      <w:r w:rsidRPr="006E4CF9">
        <w:rPr>
          <w:color w:val="58595B"/>
          <w:w w:val="85"/>
          <w:sz w:val="18"/>
          <w:szCs w:val="18"/>
        </w:rPr>
        <w:t xml:space="preserve"> li </w:t>
      </w: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lub</w:t>
      </w:r>
      <w:proofErr w:type="spellEnd"/>
      <w:r w:rsidRPr="006E4CF9">
        <w:rPr>
          <w:color w:val="58595B"/>
          <w:w w:val="85"/>
          <w:sz w:val="18"/>
          <w:szCs w:val="18"/>
        </w:rPr>
        <w:t xml:space="preserve"> </w:t>
      </w:r>
      <w:proofErr w:type="spellStart"/>
      <w:r w:rsidRPr="006E4CF9">
        <w:rPr>
          <w:color w:val="58595B"/>
          <w:w w:val="85"/>
          <w:sz w:val="18"/>
          <w:szCs w:val="18"/>
        </w:rPr>
        <w:t>tsev</w:t>
      </w:r>
      <w:proofErr w:type="spellEnd"/>
      <w:r w:rsidRPr="006E4CF9">
        <w:rPr>
          <w:color w:val="58595B"/>
          <w:w w:val="85"/>
          <w:sz w:val="18"/>
          <w:szCs w:val="18"/>
        </w:rPr>
        <w:t xml:space="preserve"> </w:t>
      </w:r>
      <w:proofErr w:type="spellStart"/>
      <w:r w:rsidRPr="006E4CF9">
        <w:rPr>
          <w:color w:val="58595B"/>
          <w:w w:val="85"/>
          <w:sz w:val="18"/>
          <w:szCs w:val="18"/>
        </w:rPr>
        <w:t>xav</w:t>
      </w:r>
      <w:proofErr w:type="spellEnd"/>
      <w:r w:rsidRPr="006E4CF9">
        <w:rPr>
          <w:color w:val="58595B"/>
          <w:w w:val="85"/>
          <w:sz w:val="18"/>
          <w:szCs w:val="18"/>
        </w:rPr>
        <w:t xml:space="preserve"> tau</w:t>
      </w:r>
      <w:r w:rsidR="004836C2" w:rsidRPr="006E4CF9">
        <w:rPr>
          <w:color w:val="58595B"/>
          <w:w w:val="85"/>
          <w:sz w:val="18"/>
          <w:szCs w:val="18"/>
        </w:rPr>
        <w:t>):</w:t>
      </w:r>
    </w:p>
    <w:p w14:paraId="1575366C" w14:textId="0FFDDACA" w:rsidR="00BA4236" w:rsidRPr="00E64A7E" w:rsidRDefault="004A3CF6">
      <w:pPr>
        <w:pStyle w:val="ListParagraph"/>
        <w:numPr>
          <w:ilvl w:val="0"/>
          <w:numId w:val="1"/>
        </w:numPr>
        <w:tabs>
          <w:tab w:val="left" w:pos="1225"/>
        </w:tabs>
        <w:spacing w:before="159" w:line="244" w:lineRule="auto"/>
        <w:ind w:right="426" w:hanging="186"/>
        <w:rPr>
          <w:sz w:val="18"/>
          <w:szCs w:val="18"/>
        </w:rPr>
      </w:pPr>
      <w:del w:id="59" w:author="Kaxiong" w:date="2021-05-20T14:34:00Z">
        <w:r w:rsidRPr="00E64A7E" w:rsidDel="004219E3">
          <w:rPr>
            <w:color w:val="58595B"/>
            <w:w w:val="85"/>
            <w:sz w:val="18"/>
            <w:szCs w:val="18"/>
          </w:rPr>
          <w:delText>Txhim kho cov ntaub ntawv</w:delText>
        </w:r>
      </w:del>
      <w:proofErr w:type="spellStart"/>
      <w:ins w:id="60" w:author="Kaxiong" w:date="2021-05-20T14:34:00Z">
        <w:r w:rsidR="004219E3">
          <w:rPr>
            <w:color w:val="58595B"/>
            <w:w w:val="85"/>
            <w:sz w:val="18"/>
            <w:szCs w:val="18"/>
          </w:rPr>
          <w:t>Nruab</w:t>
        </w:r>
        <w:proofErr w:type="spellEnd"/>
        <w:r w:rsidR="004219E3">
          <w:rPr>
            <w:color w:val="58595B"/>
            <w:w w:val="85"/>
            <w:sz w:val="18"/>
            <w:szCs w:val="18"/>
          </w:rPr>
          <w:t xml:space="preserve"> cov </w:t>
        </w:r>
      </w:ins>
      <w:proofErr w:type="spellStart"/>
      <w:ins w:id="61" w:author="Kaxiong" w:date="2021-05-20T14:35:00Z">
        <w:r w:rsidR="004219E3">
          <w:rPr>
            <w:color w:val="58595B"/>
            <w:w w:val="85"/>
            <w:sz w:val="18"/>
            <w:szCs w:val="18"/>
          </w:rPr>
          <w:t>khoom</w:t>
        </w:r>
        <w:proofErr w:type="spellEnd"/>
        <w:r w:rsidR="004219E3">
          <w:rPr>
            <w:color w:val="58595B"/>
            <w:w w:val="85"/>
            <w:sz w:val="18"/>
            <w:szCs w:val="18"/>
          </w:rPr>
          <w:t xml:space="preserve"> </w:t>
        </w:r>
        <w:proofErr w:type="spellStart"/>
        <w:r w:rsidR="004219E3">
          <w:rPr>
            <w:color w:val="58595B"/>
            <w:w w:val="85"/>
            <w:sz w:val="18"/>
            <w:szCs w:val="18"/>
          </w:rPr>
          <w:t>siv</w:t>
        </w:r>
        <w:proofErr w:type="spellEnd"/>
        <w:r w:rsidR="004219E3">
          <w:rPr>
            <w:color w:val="58595B"/>
            <w:w w:val="85"/>
            <w:sz w:val="18"/>
            <w:szCs w:val="18"/>
          </w:rPr>
          <w:t xml:space="preserve"> </w:t>
        </w:r>
      </w:ins>
      <w:del w:id="62" w:author="Kaxiong" w:date="2021-05-20T14:35:00Z">
        <w:r w:rsidRPr="00E64A7E" w:rsidDel="004219E3">
          <w:rPr>
            <w:color w:val="58595B"/>
            <w:w w:val="85"/>
            <w:sz w:val="18"/>
            <w:szCs w:val="18"/>
          </w:rPr>
          <w:delText xml:space="preserve"> </w:delText>
        </w:r>
      </w:del>
      <w:r w:rsidRPr="00E64A7E">
        <w:rPr>
          <w:color w:val="58595B"/>
          <w:w w:val="85"/>
          <w:sz w:val="18"/>
          <w:szCs w:val="18"/>
        </w:rPr>
        <w:t xml:space="preserve">pub </w:t>
      </w:r>
      <w:proofErr w:type="spellStart"/>
      <w:r w:rsidRPr="00E64A7E">
        <w:rPr>
          <w:color w:val="58595B"/>
          <w:w w:val="85"/>
          <w:sz w:val="18"/>
          <w:szCs w:val="18"/>
        </w:rPr>
        <w:t>dawb</w:t>
      </w:r>
      <w:proofErr w:type="spellEnd"/>
      <w:r w:rsidRPr="00E64A7E">
        <w:rPr>
          <w:color w:val="58595B"/>
          <w:w w:val="85"/>
          <w:sz w:val="18"/>
          <w:szCs w:val="18"/>
        </w:rPr>
        <w:t xml:space="preserve"> </w:t>
      </w:r>
      <w:proofErr w:type="spellStart"/>
      <w:r w:rsidRPr="00E64A7E">
        <w:rPr>
          <w:color w:val="58595B"/>
          <w:w w:val="85"/>
          <w:sz w:val="18"/>
          <w:szCs w:val="18"/>
        </w:rPr>
        <w:t>xws</w:t>
      </w:r>
      <w:proofErr w:type="spellEnd"/>
      <w:r w:rsidRPr="00E64A7E">
        <w:rPr>
          <w:color w:val="58595B"/>
          <w:w w:val="85"/>
          <w:sz w:val="18"/>
          <w:szCs w:val="18"/>
        </w:rPr>
        <w:t xml:space="preserve"> li </w:t>
      </w:r>
      <w:ins w:id="63" w:author="Kaxiong" w:date="2021-05-20T14:35:00Z">
        <w:r w:rsidR="004219E3">
          <w:rPr>
            <w:color w:val="58595B"/>
            <w:w w:val="85"/>
            <w:sz w:val="18"/>
            <w:szCs w:val="18"/>
          </w:rPr>
          <w:t xml:space="preserve">cov </w:t>
        </w:r>
        <w:proofErr w:type="spellStart"/>
        <w:r w:rsidR="004219E3">
          <w:rPr>
            <w:color w:val="58595B"/>
            <w:w w:val="85"/>
            <w:sz w:val="18"/>
            <w:szCs w:val="18"/>
          </w:rPr>
          <w:t>teeb</w:t>
        </w:r>
        <w:proofErr w:type="spellEnd"/>
        <w:r w:rsidR="004219E3">
          <w:rPr>
            <w:color w:val="58595B"/>
            <w:w w:val="85"/>
            <w:sz w:val="18"/>
            <w:szCs w:val="18"/>
          </w:rPr>
          <w:t xml:space="preserve"> </w:t>
        </w:r>
      </w:ins>
      <w:r w:rsidRPr="00E64A7E">
        <w:rPr>
          <w:color w:val="58595B"/>
          <w:w w:val="85"/>
          <w:sz w:val="18"/>
          <w:szCs w:val="18"/>
        </w:rPr>
        <w:t xml:space="preserve">LED, </w:t>
      </w:r>
      <w:proofErr w:type="spellStart"/>
      <w:ins w:id="64" w:author="Kaxiong" w:date="2021-05-20T14:35:00Z">
        <w:r w:rsidR="004219E3" w:rsidRPr="004219E3">
          <w:rPr>
            <w:color w:val="7E8083"/>
            <w:spacing w:val="-1"/>
            <w:sz w:val="18"/>
            <w:szCs w:val="18"/>
          </w:rPr>
          <w:t>cua</w:t>
        </w:r>
        <w:proofErr w:type="spellEnd"/>
        <w:r w:rsidR="004219E3" w:rsidRPr="004219E3">
          <w:rPr>
            <w:color w:val="7E8083"/>
            <w:spacing w:val="-1"/>
            <w:sz w:val="18"/>
            <w:szCs w:val="18"/>
          </w:rPr>
          <w:t xml:space="preserve"> </w:t>
        </w:r>
        <w:proofErr w:type="spellStart"/>
        <w:r w:rsidR="004219E3" w:rsidRPr="004219E3">
          <w:rPr>
            <w:color w:val="7E8083"/>
            <w:spacing w:val="-1"/>
            <w:sz w:val="18"/>
            <w:szCs w:val="18"/>
          </w:rPr>
          <w:t>sov</w:t>
        </w:r>
        <w:proofErr w:type="spellEnd"/>
        <w:r w:rsidR="004219E3" w:rsidRPr="004219E3">
          <w:rPr>
            <w:color w:val="7E8083"/>
            <w:spacing w:val="-1"/>
            <w:sz w:val="18"/>
            <w:szCs w:val="18"/>
          </w:rPr>
          <w:t xml:space="preserve"> </w:t>
        </w:r>
        <w:proofErr w:type="spellStart"/>
        <w:r w:rsidR="004219E3" w:rsidRPr="004219E3">
          <w:rPr>
            <w:color w:val="7E8083"/>
            <w:spacing w:val="-1"/>
            <w:sz w:val="18"/>
            <w:szCs w:val="18"/>
          </w:rPr>
          <w:t>uas</w:t>
        </w:r>
        <w:proofErr w:type="spellEnd"/>
        <w:r w:rsidR="004219E3" w:rsidRPr="004219E3">
          <w:rPr>
            <w:color w:val="7E8083"/>
            <w:spacing w:val="-1"/>
            <w:sz w:val="18"/>
            <w:szCs w:val="18"/>
          </w:rPr>
          <w:t xml:space="preserve"> </w:t>
        </w:r>
        <w:proofErr w:type="spellStart"/>
        <w:r w:rsidR="004219E3" w:rsidRPr="004219E3">
          <w:rPr>
            <w:color w:val="7E8083"/>
            <w:spacing w:val="-1"/>
            <w:sz w:val="18"/>
            <w:szCs w:val="18"/>
          </w:rPr>
          <w:t>siv</w:t>
        </w:r>
        <w:proofErr w:type="spellEnd"/>
        <w:r w:rsidR="004219E3" w:rsidRPr="004219E3">
          <w:rPr>
            <w:color w:val="7E8083"/>
            <w:spacing w:val="-1"/>
            <w:sz w:val="18"/>
            <w:szCs w:val="18"/>
          </w:rPr>
          <w:t xml:space="preserve"> pos </w:t>
        </w:r>
        <w:proofErr w:type="spellStart"/>
        <w:r w:rsidR="004219E3" w:rsidRPr="004219E3">
          <w:rPr>
            <w:color w:val="7E8083"/>
            <w:spacing w:val="-1"/>
            <w:sz w:val="18"/>
            <w:szCs w:val="18"/>
          </w:rPr>
          <w:t>kees</w:t>
        </w:r>
        <w:proofErr w:type="spellEnd"/>
        <w:r w:rsidR="004219E3" w:rsidRPr="004219E3">
          <w:rPr>
            <w:color w:val="7E8083"/>
            <w:spacing w:val="-1"/>
            <w:sz w:val="18"/>
            <w:szCs w:val="18"/>
          </w:rPr>
          <w:t xml:space="preserve"> (programmable)</w:t>
        </w:r>
      </w:ins>
      <w:del w:id="65" w:author="Kaxiong" w:date="2021-05-20T14:35:00Z">
        <w:r w:rsidRPr="00E64A7E" w:rsidDel="004219E3">
          <w:rPr>
            <w:color w:val="58595B"/>
            <w:w w:val="85"/>
            <w:sz w:val="18"/>
            <w:szCs w:val="18"/>
          </w:rPr>
          <w:delText>lub ntsuas cua sov</w:delText>
        </w:r>
      </w:del>
      <w:r w:rsidRPr="00E64A7E">
        <w:rPr>
          <w:color w:val="58595B"/>
          <w:w w:val="85"/>
          <w:sz w:val="18"/>
          <w:szCs w:val="18"/>
        </w:rPr>
        <w:t xml:space="preserve">, </w:t>
      </w:r>
      <w:proofErr w:type="spellStart"/>
      <w:r w:rsidRPr="00E64A7E">
        <w:rPr>
          <w:color w:val="58595B"/>
          <w:w w:val="85"/>
          <w:sz w:val="18"/>
          <w:szCs w:val="18"/>
        </w:rPr>
        <w:t>lub</w:t>
      </w:r>
      <w:proofErr w:type="spellEnd"/>
      <w:r w:rsidRPr="00E64A7E">
        <w:rPr>
          <w:color w:val="58595B"/>
          <w:w w:val="85"/>
          <w:sz w:val="18"/>
          <w:szCs w:val="18"/>
        </w:rPr>
        <w:t xml:space="preserve"> </w:t>
      </w:r>
      <w:proofErr w:type="spellStart"/>
      <w:r w:rsidRPr="00E64A7E">
        <w:rPr>
          <w:color w:val="58595B"/>
          <w:w w:val="85"/>
          <w:sz w:val="18"/>
          <w:szCs w:val="18"/>
        </w:rPr>
        <w:t>qhov</w:t>
      </w:r>
      <w:proofErr w:type="spellEnd"/>
      <w:r w:rsidRPr="00E64A7E">
        <w:rPr>
          <w:color w:val="58595B"/>
          <w:w w:val="85"/>
          <w:sz w:val="18"/>
          <w:szCs w:val="18"/>
        </w:rPr>
        <w:t xml:space="preserve"> </w:t>
      </w:r>
      <w:proofErr w:type="spellStart"/>
      <w:r w:rsidRPr="00E64A7E">
        <w:rPr>
          <w:color w:val="58595B"/>
          <w:w w:val="85"/>
          <w:sz w:val="18"/>
          <w:szCs w:val="18"/>
        </w:rPr>
        <w:t>rooj</w:t>
      </w:r>
      <w:proofErr w:type="spellEnd"/>
      <w:r w:rsidRPr="00E64A7E">
        <w:rPr>
          <w:color w:val="58595B"/>
          <w:w w:val="85"/>
          <w:sz w:val="18"/>
          <w:szCs w:val="18"/>
        </w:rPr>
        <w:t xml:space="preserve"> </w:t>
      </w:r>
      <w:proofErr w:type="spellStart"/>
      <w:r w:rsidRPr="00E64A7E">
        <w:rPr>
          <w:color w:val="58595B"/>
          <w:w w:val="85"/>
          <w:sz w:val="18"/>
          <w:szCs w:val="18"/>
        </w:rPr>
        <w:t>thiab</w:t>
      </w:r>
      <w:proofErr w:type="spellEnd"/>
      <w:ins w:id="66" w:author="Kaxiong" w:date="2021-05-20T14:38:00Z">
        <w:r w:rsidR="009B4AF0">
          <w:rPr>
            <w:color w:val="58595B"/>
            <w:w w:val="85"/>
            <w:sz w:val="18"/>
            <w:szCs w:val="18"/>
          </w:rPr>
          <w:t xml:space="preserve"> </w:t>
        </w:r>
        <w:proofErr w:type="spellStart"/>
        <w:r w:rsidR="009B4AF0">
          <w:rPr>
            <w:color w:val="58595B"/>
            <w:w w:val="85"/>
            <w:sz w:val="18"/>
            <w:szCs w:val="18"/>
          </w:rPr>
          <w:t>qhov</w:t>
        </w:r>
        <w:proofErr w:type="spellEnd"/>
        <w:r w:rsidR="009B4AF0">
          <w:rPr>
            <w:color w:val="58595B"/>
            <w:w w:val="85"/>
            <w:sz w:val="18"/>
            <w:szCs w:val="18"/>
          </w:rPr>
          <w:t xml:space="preserve"> </w:t>
        </w:r>
        <w:proofErr w:type="spellStart"/>
        <w:r w:rsidR="009B4AF0">
          <w:rPr>
            <w:color w:val="58595B"/>
            <w:w w:val="85"/>
            <w:sz w:val="18"/>
            <w:szCs w:val="18"/>
          </w:rPr>
          <w:t>rooj</w:t>
        </w:r>
      </w:ins>
      <w:proofErr w:type="spellEnd"/>
      <w:r w:rsidRPr="00E64A7E">
        <w:rPr>
          <w:color w:val="58595B"/>
          <w:w w:val="85"/>
          <w:sz w:val="18"/>
          <w:szCs w:val="18"/>
        </w:rPr>
        <w:t xml:space="preserve"> </w:t>
      </w:r>
      <w:proofErr w:type="spellStart"/>
      <w:r w:rsidRPr="00E64A7E">
        <w:rPr>
          <w:color w:val="58595B"/>
          <w:w w:val="85"/>
          <w:sz w:val="18"/>
          <w:szCs w:val="18"/>
        </w:rPr>
        <w:t>nthab</w:t>
      </w:r>
      <w:proofErr w:type="spellEnd"/>
      <w:ins w:id="67" w:author="Kaxiong" w:date="2021-05-20T14:38:00Z">
        <w:r w:rsidR="009B4AF0">
          <w:rPr>
            <w:color w:val="58595B"/>
            <w:w w:val="85"/>
            <w:sz w:val="18"/>
            <w:szCs w:val="18"/>
          </w:rPr>
          <w:t xml:space="preserve"> </w:t>
        </w:r>
        <w:proofErr w:type="spellStart"/>
        <w:r w:rsidR="009B4AF0">
          <w:rPr>
            <w:color w:val="58595B"/>
            <w:w w:val="85"/>
            <w:sz w:val="18"/>
            <w:szCs w:val="18"/>
          </w:rPr>
          <w:t>tse</w:t>
        </w:r>
        <w:proofErr w:type="spellEnd"/>
        <w:r w:rsidR="009B4AF0">
          <w:rPr>
            <w:color w:val="58595B"/>
            <w:w w:val="85"/>
            <w:sz w:val="18"/>
            <w:szCs w:val="18"/>
          </w:rPr>
          <w:t xml:space="preserve"> </w:t>
        </w:r>
      </w:ins>
      <w:del w:id="68" w:author="Kaxiong" w:date="2021-05-20T14:40:00Z">
        <w:r w:rsidRPr="00E64A7E" w:rsidDel="009B4AF0">
          <w:rPr>
            <w:color w:val="58595B"/>
            <w:w w:val="85"/>
            <w:sz w:val="18"/>
            <w:szCs w:val="18"/>
          </w:rPr>
          <w:delText xml:space="preserve"> hle huab</w:delText>
        </w:r>
      </w:del>
      <w:proofErr w:type="spellStart"/>
      <w:ins w:id="69" w:author="Kaxiong" w:date="2021-05-20T14:40:00Z">
        <w:r w:rsidR="009B4AF0">
          <w:rPr>
            <w:color w:val="58595B"/>
            <w:w w:val="85"/>
            <w:sz w:val="18"/>
            <w:szCs w:val="18"/>
          </w:rPr>
          <w:t>uas</w:t>
        </w:r>
      </w:ins>
      <w:proofErr w:type="spellEnd"/>
      <w:ins w:id="70" w:author="Kaxiong" w:date="2021-05-20T14:41:00Z">
        <w:r w:rsidR="009B4AF0">
          <w:rPr>
            <w:color w:val="58595B"/>
            <w:w w:val="85"/>
            <w:sz w:val="18"/>
            <w:szCs w:val="18"/>
          </w:rPr>
          <w:t xml:space="preserve"> </w:t>
        </w:r>
        <w:proofErr w:type="spellStart"/>
        <w:r w:rsidR="009B4AF0">
          <w:rPr>
            <w:color w:val="58595B"/>
            <w:w w:val="85"/>
            <w:sz w:val="18"/>
            <w:szCs w:val="18"/>
          </w:rPr>
          <w:t>kaw</w:t>
        </w:r>
      </w:ins>
      <w:proofErr w:type="spellEnd"/>
      <w:r w:rsidRPr="00E64A7E">
        <w:rPr>
          <w:color w:val="58595B"/>
          <w:w w:val="85"/>
          <w:sz w:val="18"/>
          <w:szCs w:val="18"/>
        </w:rPr>
        <w:t xml:space="preserve"> </w:t>
      </w:r>
      <w:proofErr w:type="spellStart"/>
      <w:r w:rsidRPr="00E64A7E">
        <w:rPr>
          <w:color w:val="58595B"/>
          <w:w w:val="85"/>
          <w:sz w:val="18"/>
          <w:szCs w:val="18"/>
        </w:rPr>
        <w:t>cua</w:t>
      </w:r>
      <w:proofErr w:type="spellEnd"/>
      <w:del w:id="71" w:author="Kaxiong" w:date="2021-05-20T14:41:00Z">
        <w:r w:rsidRPr="00E64A7E" w:rsidDel="009B4AF0">
          <w:rPr>
            <w:color w:val="58595B"/>
            <w:w w:val="85"/>
            <w:sz w:val="18"/>
            <w:szCs w:val="18"/>
          </w:rPr>
          <w:delText xml:space="preserve"> hle</w:delText>
        </w:r>
      </w:del>
      <w:r w:rsidRPr="00E64A7E">
        <w:rPr>
          <w:color w:val="58595B"/>
          <w:w w:val="85"/>
          <w:sz w:val="18"/>
          <w:szCs w:val="18"/>
        </w:rPr>
        <w:t xml:space="preserve">, </w:t>
      </w:r>
      <w:proofErr w:type="spellStart"/>
      <w:ins w:id="72" w:author="Kaxiong" w:date="2021-05-20T14:41:00Z">
        <w:r w:rsidR="009B4AF0">
          <w:rPr>
            <w:color w:val="58595B"/>
            <w:w w:val="85"/>
            <w:sz w:val="18"/>
            <w:szCs w:val="18"/>
          </w:rPr>
          <w:t>lub</w:t>
        </w:r>
        <w:proofErr w:type="spellEnd"/>
        <w:r w:rsidR="009B4AF0">
          <w:rPr>
            <w:color w:val="58595B"/>
            <w:w w:val="85"/>
            <w:sz w:val="18"/>
            <w:szCs w:val="18"/>
          </w:rPr>
          <w:t xml:space="preserve"> </w:t>
        </w:r>
        <w:proofErr w:type="spellStart"/>
        <w:r w:rsidR="009B4AF0">
          <w:rPr>
            <w:color w:val="58595B"/>
            <w:w w:val="85"/>
            <w:sz w:val="18"/>
            <w:szCs w:val="18"/>
          </w:rPr>
          <w:t>tso</w:t>
        </w:r>
        <w:proofErr w:type="spellEnd"/>
        <w:r w:rsidR="009B4AF0">
          <w:rPr>
            <w:color w:val="58595B"/>
            <w:w w:val="85"/>
            <w:sz w:val="18"/>
            <w:szCs w:val="18"/>
          </w:rPr>
          <w:t xml:space="preserve"> </w:t>
        </w:r>
        <w:proofErr w:type="spellStart"/>
        <w:r w:rsidR="009B4AF0">
          <w:rPr>
            <w:color w:val="58595B"/>
            <w:w w:val="85"/>
            <w:sz w:val="18"/>
            <w:szCs w:val="18"/>
          </w:rPr>
          <w:t>dej</w:t>
        </w:r>
        <w:proofErr w:type="spellEnd"/>
        <w:r w:rsidR="009B4AF0">
          <w:rPr>
            <w:color w:val="58595B"/>
            <w:w w:val="85"/>
            <w:sz w:val="18"/>
            <w:szCs w:val="18"/>
          </w:rPr>
          <w:t xml:space="preserve"> da </w:t>
        </w:r>
        <w:proofErr w:type="spellStart"/>
        <w:r w:rsidR="009B4AF0">
          <w:rPr>
            <w:color w:val="58595B"/>
            <w:w w:val="85"/>
            <w:sz w:val="18"/>
            <w:szCs w:val="18"/>
          </w:rPr>
          <w:t>uas</w:t>
        </w:r>
        <w:proofErr w:type="spellEnd"/>
        <w:r w:rsidR="009B4AF0">
          <w:rPr>
            <w:color w:val="58595B"/>
            <w:w w:val="85"/>
            <w:sz w:val="18"/>
            <w:szCs w:val="18"/>
          </w:rPr>
          <w:t xml:space="preserve"> </w:t>
        </w:r>
        <w:proofErr w:type="spellStart"/>
        <w:r w:rsidR="009B4AF0">
          <w:rPr>
            <w:color w:val="58595B"/>
            <w:w w:val="85"/>
            <w:sz w:val="18"/>
            <w:szCs w:val="18"/>
          </w:rPr>
          <w:t>muaj</w:t>
        </w:r>
        <w:proofErr w:type="spellEnd"/>
        <w:r w:rsidR="009B4AF0">
          <w:rPr>
            <w:color w:val="58595B"/>
            <w:w w:val="85"/>
            <w:sz w:val="18"/>
            <w:szCs w:val="18"/>
          </w:rPr>
          <w:t xml:space="preserve"> </w:t>
        </w:r>
        <w:proofErr w:type="spellStart"/>
        <w:r w:rsidR="009B4AF0">
          <w:rPr>
            <w:color w:val="58595B"/>
            <w:w w:val="85"/>
            <w:sz w:val="18"/>
            <w:szCs w:val="18"/>
          </w:rPr>
          <w:t>txiaj</w:t>
        </w:r>
        <w:proofErr w:type="spellEnd"/>
        <w:r w:rsidR="009B4AF0">
          <w:rPr>
            <w:color w:val="58595B"/>
            <w:w w:val="85"/>
            <w:sz w:val="18"/>
            <w:szCs w:val="18"/>
          </w:rPr>
          <w:t xml:space="preserve"> </w:t>
        </w:r>
      </w:ins>
      <w:proofErr w:type="spellStart"/>
      <w:ins w:id="73" w:author="Kaxiong" w:date="2021-05-20T14:42:00Z">
        <w:r w:rsidR="009B4AF0">
          <w:rPr>
            <w:color w:val="58595B"/>
            <w:w w:val="85"/>
            <w:sz w:val="18"/>
            <w:szCs w:val="18"/>
          </w:rPr>
          <w:t>ntsig</w:t>
        </w:r>
        <w:proofErr w:type="spellEnd"/>
        <w:r w:rsidR="009B4AF0">
          <w:rPr>
            <w:color w:val="58595B"/>
            <w:w w:val="85"/>
            <w:sz w:val="18"/>
            <w:szCs w:val="18"/>
          </w:rPr>
          <w:t xml:space="preserve"> zoo</w:t>
        </w:r>
      </w:ins>
      <w:del w:id="74" w:author="Kaxiong" w:date="2021-05-20T14:42:00Z">
        <w:r w:rsidRPr="00E64A7E" w:rsidDel="009B4AF0">
          <w:rPr>
            <w:color w:val="58595B"/>
            <w:w w:val="85"/>
            <w:sz w:val="18"/>
            <w:szCs w:val="18"/>
          </w:rPr>
          <w:delText>tshaj qhov cub</w:delText>
        </w:r>
      </w:del>
      <w:r w:rsidRPr="00E64A7E">
        <w:rPr>
          <w:color w:val="58595B"/>
          <w:w w:val="85"/>
          <w:sz w:val="18"/>
          <w:szCs w:val="18"/>
        </w:rPr>
        <w:t xml:space="preserve"> </w:t>
      </w:r>
      <w:proofErr w:type="spellStart"/>
      <w:r w:rsidRPr="00E64A7E">
        <w:rPr>
          <w:color w:val="58595B"/>
          <w:w w:val="85"/>
          <w:sz w:val="18"/>
          <w:szCs w:val="18"/>
        </w:rPr>
        <w:t>thiab</w:t>
      </w:r>
      <w:proofErr w:type="spellEnd"/>
      <w:r w:rsidRPr="00E64A7E">
        <w:rPr>
          <w:color w:val="58595B"/>
          <w:w w:val="85"/>
          <w:sz w:val="18"/>
          <w:szCs w:val="18"/>
        </w:rPr>
        <w:t xml:space="preserve"> cov </w:t>
      </w:r>
      <w:proofErr w:type="spellStart"/>
      <w:ins w:id="75" w:author="Kaxiong" w:date="2021-05-20T14:42:00Z">
        <w:r w:rsidR="009B4AF0">
          <w:rPr>
            <w:color w:val="58595B"/>
            <w:w w:val="85"/>
            <w:sz w:val="18"/>
            <w:szCs w:val="18"/>
          </w:rPr>
          <w:t>tshuab</w:t>
        </w:r>
        <w:proofErr w:type="spellEnd"/>
        <w:r w:rsidR="009B4AF0">
          <w:rPr>
            <w:color w:val="58595B"/>
            <w:w w:val="85"/>
            <w:sz w:val="18"/>
            <w:szCs w:val="18"/>
          </w:rPr>
          <w:t xml:space="preserve"> </w:t>
        </w:r>
        <w:proofErr w:type="spellStart"/>
        <w:r w:rsidR="009B4AF0">
          <w:rPr>
            <w:color w:val="58595B"/>
            <w:w w:val="85"/>
            <w:sz w:val="18"/>
            <w:szCs w:val="18"/>
          </w:rPr>
          <w:t>cua</w:t>
        </w:r>
        <w:proofErr w:type="spellEnd"/>
        <w:r w:rsidR="009B4AF0">
          <w:rPr>
            <w:color w:val="58595B"/>
            <w:w w:val="85"/>
            <w:sz w:val="18"/>
            <w:szCs w:val="18"/>
          </w:rPr>
          <w:t xml:space="preserve"> </w:t>
        </w:r>
        <w:proofErr w:type="spellStart"/>
        <w:r w:rsidR="009B4AF0">
          <w:rPr>
            <w:color w:val="58595B"/>
            <w:w w:val="85"/>
            <w:sz w:val="18"/>
            <w:szCs w:val="18"/>
          </w:rPr>
          <w:t>rau</w:t>
        </w:r>
        <w:proofErr w:type="spellEnd"/>
        <w:r w:rsidR="009B4AF0">
          <w:rPr>
            <w:color w:val="58595B"/>
            <w:w w:val="85"/>
            <w:sz w:val="18"/>
            <w:szCs w:val="18"/>
          </w:rPr>
          <w:t xml:space="preserve"> </w:t>
        </w:r>
      </w:ins>
      <w:proofErr w:type="spellStart"/>
      <w:r w:rsidRPr="00E64A7E">
        <w:rPr>
          <w:color w:val="58595B"/>
          <w:w w:val="85"/>
          <w:sz w:val="18"/>
          <w:szCs w:val="18"/>
        </w:rPr>
        <w:t>kais</w:t>
      </w:r>
      <w:proofErr w:type="spellEnd"/>
      <w:r w:rsidRPr="00E64A7E">
        <w:rPr>
          <w:color w:val="58595B"/>
          <w:w w:val="85"/>
          <w:sz w:val="18"/>
          <w:szCs w:val="18"/>
        </w:rPr>
        <w:t xml:space="preserve"> </w:t>
      </w:r>
      <w:proofErr w:type="spellStart"/>
      <w:r w:rsidRPr="00E64A7E">
        <w:rPr>
          <w:color w:val="58595B"/>
          <w:w w:val="85"/>
          <w:sz w:val="18"/>
          <w:szCs w:val="18"/>
        </w:rPr>
        <w:t>dej</w:t>
      </w:r>
      <w:proofErr w:type="spellEnd"/>
      <w:del w:id="76" w:author="Kaxiong" w:date="2021-05-20T14:43:00Z">
        <w:r w:rsidR="00E64A7E" w:rsidRPr="00E64A7E" w:rsidDel="009B4AF0">
          <w:rPr>
            <w:color w:val="58595B"/>
            <w:w w:val="85"/>
            <w:sz w:val="18"/>
            <w:szCs w:val="18"/>
          </w:rPr>
          <w:delText xml:space="preserve"> </w:delText>
        </w:r>
      </w:del>
      <w:del w:id="77" w:author="Kaxiong" w:date="2021-05-20T14:42:00Z">
        <w:r w:rsidR="00E64A7E" w:rsidRPr="00E64A7E" w:rsidDel="009B4AF0">
          <w:rPr>
            <w:color w:val="58595B"/>
            <w:w w:val="85"/>
            <w:sz w:val="18"/>
            <w:szCs w:val="18"/>
          </w:rPr>
          <w:delText>zoo</w:delText>
        </w:r>
      </w:del>
    </w:p>
    <w:p w14:paraId="4CB5795E" w14:textId="3E4E1E56" w:rsidR="00BA4236" w:rsidRPr="00EA74C7" w:rsidRDefault="00E64A7E">
      <w:pPr>
        <w:pStyle w:val="ListParagraph"/>
        <w:numPr>
          <w:ilvl w:val="0"/>
          <w:numId w:val="1"/>
        </w:numPr>
        <w:tabs>
          <w:tab w:val="left" w:pos="1225"/>
        </w:tabs>
        <w:spacing w:before="43"/>
        <w:ind w:left="1224"/>
        <w:rPr>
          <w:sz w:val="18"/>
          <w:szCs w:val="18"/>
        </w:rPr>
      </w:pPr>
      <w:r w:rsidRPr="00EA74C7">
        <w:rPr>
          <w:color w:val="58595B"/>
          <w:w w:val="85"/>
          <w:sz w:val="18"/>
          <w:szCs w:val="18"/>
        </w:rPr>
        <w:t xml:space="preserve">Kev </w:t>
      </w:r>
      <w:proofErr w:type="spellStart"/>
      <w:r w:rsidRPr="00EA74C7">
        <w:rPr>
          <w:color w:val="58595B"/>
          <w:w w:val="85"/>
          <w:sz w:val="18"/>
          <w:szCs w:val="18"/>
        </w:rPr>
        <w:t>ntsua</w:t>
      </w:r>
      <w:r w:rsidR="00205401">
        <w:rPr>
          <w:color w:val="58595B"/>
          <w:w w:val="85"/>
          <w:sz w:val="18"/>
          <w:szCs w:val="18"/>
        </w:rPr>
        <w:t>m</w:t>
      </w:r>
      <w:proofErr w:type="spellEnd"/>
      <w:r w:rsidR="00EA74C7" w:rsidRPr="00EA74C7">
        <w:rPr>
          <w:color w:val="58595B"/>
          <w:w w:val="85"/>
          <w:sz w:val="18"/>
          <w:szCs w:val="18"/>
        </w:rPr>
        <w:t xml:space="preserve"> </w:t>
      </w:r>
      <w:proofErr w:type="spellStart"/>
      <w:r w:rsidR="00EA74C7" w:rsidRPr="00EA74C7">
        <w:rPr>
          <w:color w:val="58595B"/>
          <w:w w:val="85"/>
          <w:sz w:val="18"/>
          <w:szCs w:val="18"/>
        </w:rPr>
        <w:t>xyuas</w:t>
      </w:r>
      <w:proofErr w:type="spellEnd"/>
      <w:r w:rsidRPr="00EA74C7">
        <w:rPr>
          <w:color w:val="58595B"/>
          <w:w w:val="85"/>
          <w:sz w:val="18"/>
          <w:szCs w:val="18"/>
        </w:rPr>
        <w:t xml:space="preserve"> </w:t>
      </w:r>
      <w:proofErr w:type="spellStart"/>
      <w:r w:rsidRPr="00EA74C7">
        <w:rPr>
          <w:color w:val="58595B"/>
          <w:w w:val="85"/>
          <w:sz w:val="18"/>
          <w:szCs w:val="18"/>
        </w:rPr>
        <w:t>koj</w:t>
      </w:r>
      <w:proofErr w:type="spellEnd"/>
      <w:r w:rsidRPr="00EA74C7">
        <w:rPr>
          <w:color w:val="58595B"/>
          <w:w w:val="85"/>
          <w:sz w:val="18"/>
          <w:szCs w:val="18"/>
        </w:rPr>
        <w:t xml:space="preserve"> </w:t>
      </w:r>
      <w:proofErr w:type="spellStart"/>
      <w:r w:rsidRPr="00EA74C7">
        <w:rPr>
          <w:color w:val="58595B"/>
          <w:w w:val="85"/>
          <w:sz w:val="18"/>
          <w:szCs w:val="18"/>
        </w:rPr>
        <w:t>lub</w:t>
      </w:r>
      <w:proofErr w:type="spellEnd"/>
      <w:r w:rsidRPr="00EA74C7">
        <w:rPr>
          <w:color w:val="58595B"/>
          <w:w w:val="85"/>
          <w:sz w:val="18"/>
          <w:szCs w:val="18"/>
        </w:rPr>
        <w:t xml:space="preserve"> </w:t>
      </w:r>
      <w:proofErr w:type="spellStart"/>
      <w:r w:rsidRPr="00EA74C7">
        <w:rPr>
          <w:color w:val="58595B"/>
          <w:w w:val="85"/>
          <w:sz w:val="18"/>
          <w:szCs w:val="18"/>
        </w:rPr>
        <w:t>nthab</w:t>
      </w:r>
      <w:proofErr w:type="spellEnd"/>
      <w:r w:rsidRPr="00EA74C7">
        <w:rPr>
          <w:color w:val="58595B"/>
          <w:w w:val="85"/>
          <w:sz w:val="18"/>
          <w:szCs w:val="18"/>
        </w:rPr>
        <w:t xml:space="preserve"> </w:t>
      </w:r>
      <w:proofErr w:type="spellStart"/>
      <w:r w:rsidRPr="00EA74C7">
        <w:rPr>
          <w:color w:val="58595B"/>
          <w:w w:val="85"/>
          <w:sz w:val="18"/>
          <w:szCs w:val="18"/>
        </w:rPr>
        <w:t>thiab</w:t>
      </w:r>
      <w:proofErr w:type="spellEnd"/>
      <w:r w:rsidRPr="00EA74C7">
        <w:rPr>
          <w:color w:val="58595B"/>
          <w:w w:val="85"/>
          <w:sz w:val="18"/>
          <w:szCs w:val="18"/>
        </w:rPr>
        <w:t xml:space="preserve"> </w:t>
      </w:r>
      <w:proofErr w:type="spellStart"/>
      <w:r w:rsidRPr="00EA74C7">
        <w:rPr>
          <w:color w:val="58595B"/>
          <w:w w:val="85"/>
          <w:sz w:val="18"/>
          <w:szCs w:val="18"/>
        </w:rPr>
        <w:t>phab</w:t>
      </w:r>
      <w:proofErr w:type="spellEnd"/>
      <w:r w:rsidRPr="00EA74C7">
        <w:rPr>
          <w:color w:val="58595B"/>
          <w:w w:val="85"/>
          <w:sz w:val="18"/>
          <w:szCs w:val="18"/>
        </w:rPr>
        <w:t xml:space="preserve"> </w:t>
      </w:r>
      <w:proofErr w:type="spellStart"/>
      <w:r w:rsidRPr="00EA74C7">
        <w:rPr>
          <w:color w:val="58595B"/>
          <w:w w:val="85"/>
          <w:sz w:val="18"/>
          <w:szCs w:val="18"/>
        </w:rPr>
        <w:t>ntsa</w:t>
      </w:r>
      <w:proofErr w:type="spellEnd"/>
      <w:r w:rsidRPr="00EA74C7">
        <w:rPr>
          <w:color w:val="58595B"/>
          <w:w w:val="85"/>
          <w:sz w:val="18"/>
          <w:szCs w:val="18"/>
        </w:rPr>
        <w:t xml:space="preserve"> </w:t>
      </w:r>
      <w:ins w:id="78" w:author="Kaxiong" w:date="2021-05-20T14:43:00Z">
        <w:r w:rsidR="009B4AF0">
          <w:rPr>
            <w:color w:val="58595B"/>
            <w:w w:val="85"/>
            <w:sz w:val="18"/>
            <w:szCs w:val="18"/>
          </w:rPr>
          <w:t xml:space="preserve">cov </w:t>
        </w:r>
      </w:ins>
      <w:proofErr w:type="spellStart"/>
      <w:r w:rsidRPr="00EA74C7">
        <w:rPr>
          <w:color w:val="58595B"/>
          <w:w w:val="85"/>
          <w:sz w:val="18"/>
          <w:szCs w:val="18"/>
        </w:rPr>
        <w:t>rwb</w:t>
      </w:r>
      <w:proofErr w:type="spellEnd"/>
      <w:ins w:id="79" w:author="Kaxiong" w:date="2021-05-20T14:43:00Z">
        <w:r w:rsidR="009B4AF0">
          <w:rPr>
            <w:color w:val="58595B"/>
            <w:w w:val="85"/>
            <w:sz w:val="18"/>
            <w:szCs w:val="18"/>
          </w:rPr>
          <w:t xml:space="preserve"> </w:t>
        </w:r>
        <w:proofErr w:type="spellStart"/>
        <w:r w:rsidR="009B4AF0">
          <w:rPr>
            <w:color w:val="58595B"/>
            <w:w w:val="85"/>
            <w:sz w:val="18"/>
            <w:szCs w:val="18"/>
          </w:rPr>
          <w:t>yas</w:t>
        </w:r>
      </w:ins>
      <w:proofErr w:type="spellEnd"/>
      <w:r w:rsidRPr="00EA74C7">
        <w:rPr>
          <w:color w:val="58595B"/>
          <w:w w:val="85"/>
          <w:sz w:val="18"/>
          <w:szCs w:val="18"/>
        </w:rPr>
        <w:t xml:space="preserve"> </w:t>
      </w:r>
      <w:proofErr w:type="spellStart"/>
      <w:r w:rsidRPr="00EA74C7">
        <w:rPr>
          <w:color w:val="58595B"/>
          <w:w w:val="85"/>
          <w:sz w:val="18"/>
          <w:szCs w:val="18"/>
        </w:rPr>
        <w:t>thaiv</w:t>
      </w:r>
      <w:proofErr w:type="spellEnd"/>
      <w:r w:rsidRPr="00EA74C7">
        <w:rPr>
          <w:color w:val="58595B"/>
          <w:w w:val="85"/>
          <w:sz w:val="18"/>
          <w:szCs w:val="18"/>
        </w:rPr>
        <w:t xml:space="preserve"> </w:t>
      </w:r>
      <w:proofErr w:type="spellStart"/>
      <w:r w:rsidRPr="00EA74C7">
        <w:rPr>
          <w:color w:val="58595B"/>
          <w:w w:val="85"/>
          <w:sz w:val="18"/>
          <w:szCs w:val="18"/>
        </w:rPr>
        <w:t>tsev</w:t>
      </w:r>
      <w:proofErr w:type="spellEnd"/>
    </w:p>
    <w:p w14:paraId="68FDE476" w14:textId="46AE19B6" w:rsidR="00BA4236" w:rsidRPr="00205401" w:rsidRDefault="00A0771E">
      <w:pPr>
        <w:pStyle w:val="ListParagraph"/>
        <w:numPr>
          <w:ilvl w:val="0"/>
          <w:numId w:val="1"/>
        </w:numPr>
        <w:tabs>
          <w:tab w:val="left" w:pos="1225"/>
        </w:tabs>
        <w:ind w:left="1224"/>
        <w:rPr>
          <w:sz w:val="18"/>
          <w:szCs w:val="18"/>
        </w:rPr>
      </w:pPr>
      <w:r w:rsidRPr="00205401">
        <w:rPr>
          <w:color w:val="58595B"/>
          <w:w w:val="85"/>
          <w:sz w:val="18"/>
          <w:szCs w:val="18"/>
        </w:rPr>
        <w:t xml:space="preserve">Kev </w:t>
      </w:r>
      <w:proofErr w:type="spellStart"/>
      <w:r w:rsidRPr="00205401">
        <w:rPr>
          <w:color w:val="58595B"/>
          <w:w w:val="85"/>
          <w:sz w:val="18"/>
          <w:szCs w:val="18"/>
        </w:rPr>
        <w:t>ntsuam</w:t>
      </w:r>
      <w:proofErr w:type="spellEnd"/>
      <w:r w:rsidRPr="00205401">
        <w:rPr>
          <w:color w:val="58595B"/>
          <w:w w:val="85"/>
          <w:sz w:val="18"/>
          <w:szCs w:val="18"/>
        </w:rPr>
        <w:t xml:space="preserve"> </w:t>
      </w:r>
      <w:proofErr w:type="spellStart"/>
      <w:r w:rsidRPr="00205401">
        <w:rPr>
          <w:color w:val="58595B"/>
          <w:w w:val="85"/>
          <w:sz w:val="18"/>
          <w:szCs w:val="18"/>
        </w:rPr>
        <w:t>xyuas</w:t>
      </w:r>
      <w:proofErr w:type="spellEnd"/>
      <w:r w:rsidRPr="00205401">
        <w:rPr>
          <w:color w:val="58595B"/>
          <w:w w:val="85"/>
          <w:sz w:val="18"/>
          <w:szCs w:val="18"/>
        </w:rPr>
        <w:t xml:space="preserve"> </w:t>
      </w:r>
      <w:proofErr w:type="spellStart"/>
      <w:r w:rsidR="00205401" w:rsidRPr="00205401">
        <w:rPr>
          <w:color w:val="58595B"/>
          <w:w w:val="85"/>
          <w:sz w:val="18"/>
          <w:szCs w:val="18"/>
        </w:rPr>
        <w:t>kev</w:t>
      </w:r>
      <w:proofErr w:type="spellEnd"/>
      <w:r w:rsidR="00205401" w:rsidRPr="00205401">
        <w:rPr>
          <w:color w:val="58595B"/>
          <w:w w:val="85"/>
          <w:sz w:val="18"/>
          <w:szCs w:val="18"/>
        </w:rPr>
        <w:t xml:space="preserve"> </w:t>
      </w:r>
      <w:del w:id="80" w:author="Kaxiong" w:date="2021-05-20T14:44:00Z">
        <w:r w:rsidRPr="00205401" w:rsidDel="009B4AF0">
          <w:rPr>
            <w:color w:val="58595B"/>
            <w:w w:val="85"/>
            <w:sz w:val="18"/>
            <w:szCs w:val="18"/>
          </w:rPr>
          <w:delText xml:space="preserve">tiv thaiv </w:delText>
        </w:r>
      </w:del>
      <w:proofErr w:type="spellStart"/>
      <w:r w:rsidRPr="00205401">
        <w:rPr>
          <w:color w:val="58595B"/>
          <w:w w:val="85"/>
          <w:sz w:val="18"/>
          <w:szCs w:val="18"/>
        </w:rPr>
        <w:t>kev</w:t>
      </w:r>
      <w:proofErr w:type="spellEnd"/>
      <w:r w:rsidRPr="00205401">
        <w:rPr>
          <w:color w:val="58595B"/>
          <w:w w:val="85"/>
          <w:sz w:val="18"/>
          <w:szCs w:val="18"/>
        </w:rPr>
        <w:t xml:space="preserve"> </w:t>
      </w:r>
      <w:proofErr w:type="spellStart"/>
      <w:r w:rsidRPr="00205401">
        <w:rPr>
          <w:color w:val="58595B"/>
          <w:w w:val="85"/>
          <w:sz w:val="18"/>
          <w:szCs w:val="18"/>
        </w:rPr>
        <w:t>nyab</w:t>
      </w:r>
      <w:proofErr w:type="spellEnd"/>
      <w:r w:rsidRPr="00205401">
        <w:rPr>
          <w:color w:val="58595B"/>
          <w:w w:val="85"/>
          <w:sz w:val="18"/>
          <w:szCs w:val="18"/>
        </w:rPr>
        <w:t xml:space="preserve"> </w:t>
      </w:r>
      <w:proofErr w:type="spellStart"/>
      <w:r w:rsidRPr="00205401">
        <w:rPr>
          <w:color w:val="58595B"/>
          <w:w w:val="85"/>
          <w:sz w:val="18"/>
          <w:szCs w:val="18"/>
        </w:rPr>
        <w:t>xeeb</w:t>
      </w:r>
      <w:proofErr w:type="spellEnd"/>
      <w:r w:rsidRPr="00205401">
        <w:rPr>
          <w:color w:val="58595B"/>
          <w:w w:val="85"/>
          <w:sz w:val="18"/>
          <w:szCs w:val="18"/>
        </w:rPr>
        <w:t xml:space="preserve"> </w:t>
      </w:r>
      <w:proofErr w:type="spellStart"/>
      <w:ins w:id="81" w:author="Kaxiong" w:date="2021-05-20T14:44:00Z">
        <w:r w:rsidR="009B4AF0">
          <w:rPr>
            <w:color w:val="58595B"/>
            <w:w w:val="85"/>
            <w:sz w:val="18"/>
            <w:szCs w:val="18"/>
          </w:rPr>
          <w:t>txog</w:t>
        </w:r>
        <w:proofErr w:type="spellEnd"/>
        <w:r w:rsidR="009B4AF0">
          <w:rPr>
            <w:color w:val="58595B"/>
            <w:w w:val="85"/>
            <w:sz w:val="18"/>
            <w:szCs w:val="18"/>
          </w:rPr>
          <w:t xml:space="preserve"> </w:t>
        </w:r>
        <w:proofErr w:type="spellStart"/>
        <w:r w:rsidR="009B4AF0">
          <w:rPr>
            <w:color w:val="58595B"/>
            <w:w w:val="85"/>
            <w:sz w:val="18"/>
            <w:szCs w:val="18"/>
          </w:rPr>
          <w:t>kev</w:t>
        </w:r>
        <w:proofErr w:type="spellEnd"/>
        <w:r w:rsidR="009B4AF0">
          <w:rPr>
            <w:color w:val="58595B"/>
            <w:w w:val="85"/>
            <w:sz w:val="18"/>
            <w:szCs w:val="18"/>
          </w:rPr>
          <w:t xml:space="preserve"> </w:t>
        </w:r>
        <w:proofErr w:type="spellStart"/>
        <w:r w:rsidR="009B4AF0">
          <w:rPr>
            <w:color w:val="58595B"/>
            <w:w w:val="85"/>
            <w:sz w:val="18"/>
            <w:szCs w:val="18"/>
          </w:rPr>
          <w:t>rauv</w:t>
        </w:r>
        <w:proofErr w:type="spellEnd"/>
        <w:r w:rsidR="009B4AF0">
          <w:rPr>
            <w:color w:val="58595B"/>
            <w:w w:val="85"/>
            <w:sz w:val="18"/>
            <w:szCs w:val="18"/>
          </w:rPr>
          <w:t xml:space="preserve"> taws </w:t>
        </w:r>
      </w:ins>
      <w:proofErr w:type="spellStart"/>
      <w:r w:rsidRPr="00205401">
        <w:rPr>
          <w:color w:val="58595B"/>
          <w:w w:val="85"/>
          <w:sz w:val="18"/>
          <w:szCs w:val="18"/>
        </w:rPr>
        <w:t>thiab</w:t>
      </w:r>
      <w:proofErr w:type="spellEnd"/>
      <w:r w:rsidRPr="00205401">
        <w:rPr>
          <w:color w:val="58595B"/>
          <w:w w:val="85"/>
          <w:sz w:val="18"/>
          <w:szCs w:val="18"/>
        </w:rPr>
        <w:t xml:space="preserve"> </w:t>
      </w:r>
      <w:proofErr w:type="spellStart"/>
      <w:r w:rsidR="00205401" w:rsidRPr="00205401">
        <w:rPr>
          <w:color w:val="58595B"/>
          <w:w w:val="85"/>
          <w:sz w:val="18"/>
          <w:szCs w:val="18"/>
        </w:rPr>
        <w:t>ntsua</w:t>
      </w:r>
      <w:proofErr w:type="spellEnd"/>
      <w:r w:rsidRPr="00205401">
        <w:rPr>
          <w:color w:val="58595B"/>
          <w:w w:val="85"/>
          <w:sz w:val="18"/>
          <w:szCs w:val="18"/>
        </w:rPr>
        <w:t xml:space="preserve"> </w:t>
      </w:r>
      <w:proofErr w:type="spellStart"/>
      <w:r w:rsidRPr="00205401">
        <w:rPr>
          <w:color w:val="58595B"/>
          <w:w w:val="85"/>
          <w:sz w:val="18"/>
          <w:szCs w:val="18"/>
        </w:rPr>
        <w:t>xyuas</w:t>
      </w:r>
      <w:proofErr w:type="spellEnd"/>
      <w:r w:rsidRPr="00205401">
        <w:rPr>
          <w:color w:val="58595B"/>
          <w:w w:val="85"/>
          <w:sz w:val="18"/>
          <w:szCs w:val="18"/>
        </w:rPr>
        <w:t xml:space="preserve"> </w:t>
      </w:r>
      <w:ins w:id="82" w:author="Kaxiong" w:date="2021-05-20T14:44:00Z">
        <w:r w:rsidR="009B4AF0">
          <w:rPr>
            <w:color w:val="58595B"/>
            <w:w w:val="85"/>
            <w:sz w:val="18"/>
            <w:szCs w:val="18"/>
          </w:rPr>
          <w:t>pa taws (</w:t>
        </w:r>
      </w:ins>
      <w:r w:rsidRPr="00205401">
        <w:rPr>
          <w:color w:val="58595B"/>
          <w:w w:val="85"/>
          <w:sz w:val="18"/>
          <w:szCs w:val="18"/>
        </w:rPr>
        <w:t>carbon monoxide</w:t>
      </w:r>
      <w:ins w:id="83" w:author="Kaxiong" w:date="2021-05-20T14:44:00Z">
        <w:r w:rsidR="009B4AF0">
          <w:rPr>
            <w:color w:val="58595B"/>
            <w:w w:val="85"/>
            <w:sz w:val="18"/>
            <w:szCs w:val="18"/>
          </w:rPr>
          <w:t>)</w:t>
        </w:r>
      </w:ins>
    </w:p>
    <w:p w14:paraId="6F32707C" w14:textId="62B96953" w:rsidR="00BA4236" w:rsidRPr="00A872CC" w:rsidRDefault="00A872CC">
      <w:pPr>
        <w:pStyle w:val="ListParagraph"/>
        <w:numPr>
          <w:ilvl w:val="0"/>
          <w:numId w:val="1"/>
        </w:numPr>
        <w:tabs>
          <w:tab w:val="left" w:pos="1225"/>
        </w:tabs>
        <w:ind w:left="1224"/>
        <w:rPr>
          <w:sz w:val="18"/>
          <w:szCs w:val="18"/>
        </w:rPr>
      </w:pPr>
      <w:proofErr w:type="spellStart"/>
      <w:r w:rsidRPr="00A872CC">
        <w:rPr>
          <w:color w:val="58595B"/>
          <w:w w:val="80"/>
          <w:sz w:val="18"/>
          <w:szCs w:val="18"/>
        </w:rPr>
        <w:t>Daim</w:t>
      </w:r>
      <w:proofErr w:type="spellEnd"/>
      <w:r w:rsidRPr="00A872CC">
        <w:rPr>
          <w:color w:val="58595B"/>
          <w:w w:val="80"/>
          <w:sz w:val="18"/>
          <w:szCs w:val="18"/>
        </w:rPr>
        <w:t xml:space="preserve"> </w:t>
      </w:r>
      <w:proofErr w:type="spellStart"/>
      <w:r w:rsidRPr="00A872CC">
        <w:rPr>
          <w:color w:val="58595B"/>
          <w:w w:val="80"/>
          <w:sz w:val="18"/>
          <w:szCs w:val="18"/>
        </w:rPr>
        <w:t>ntawv</w:t>
      </w:r>
      <w:proofErr w:type="spellEnd"/>
      <w:r w:rsidRPr="00A872CC">
        <w:rPr>
          <w:color w:val="58595B"/>
          <w:w w:val="80"/>
          <w:sz w:val="18"/>
          <w:szCs w:val="18"/>
        </w:rPr>
        <w:t xml:space="preserve"> </w:t>
      </w:r>
      <w:proofErr w:type="spellStart"/>
      <w:r w:rsidRPr="00A872CC">
        <w:rPr>
          <w:color w:val="58595B"/>
          <w:w w:val="80"/>
          <w:sz w:val="18"/>
          <w:szCs w:val="18"/>
        </w:rPr>
        <w:t>ceeb</w:t>
      </w:r>
      <w:proofErr w:type="spellEnd"/>
      <w:r w:rsidRPr="00A872CC">
        <w:rPr>
          <w:color w:val="58595B"/>
          <w:w w:val="80"/>
          <w:sz w:val="18"/>
          <w:szCs w:val="18"/>
        </w:rPr>
        <w:t xml:space="preserve"> </w:t>
      </w:r>
      <w:proofErr w:type="spellStart"/>
      <w:r w:rsidRPr="00A872CC">
        <w:rPr>
          <w:color w:val="58595B"/>
          <w:w w:val="80"/>
          <w:sz w:val="18"/>
          <w:szCs w:val="18"/>
        </w:rPr>
        <w:t>toom</w:t>
      </w:r>
      <w:proofErr w:type="spellEnd"/>
      <w:ins w:id="84" w:author="Kaxiong" w:date="2021-05-20T14:45:00Z">
        <w:r w:rsidR="009B4AF0">
          <w:rPr>
            <w:color w:val="58595B"/>
            <w:w w:val="80"/>
            <w:sz w:val="18"/>
            <w:szCs w:val="18"/>
          </w:rPr>
          <w:t xml:space="preserve"> </w:t>
        </w:r>
        <w:proofErr w:type="spellStart"/>
        <w:r w:rsidR="009B4AF0">
          <w:rPr>
            <w:color w:val="58595B"/>
            <w:w w:val="80"/>
            <w:sz w:val="18"/>
            <w:szCs w:val="18"/>
          </w:rPr>
          <w:t>uas</w:t>
        </w:r>
        <w:proofErr w:type="spellEnd"/>
        <w:r w:rsidR="009B4AF0">
          <w:rPr>
            <w:color w:val="58595B"/>
            <w:w w:val="80"/>
            <w:sz w:val="18"/>
            <w:szCs w:val="18"/>
          </w:rPr>
          <w:t xml:space="preserve"> tau</w:t>
        </w:r>
      </w:ins>
      <w:ins w:id="85" w:author="Kaxiong" w:date="2021-05-20T14:48:00Z">
        <w:r w:rsidR="008C5EA1">
          <w:rPr>
            <w:color w:val="58595B"/>
            <w:w w:val="80"/>
            <w:sz w:val="18"/>
            <w:szCs w:val="18"/>
          </w:rPr>
          <w:t xml:space="preserve"> </w:t>
        </w:r>
        <w:proofErr w:type="spellStart"/>
        <w:r w:rsidR="008C5EA1">
          <w:rPr>
            <w:color w:val="58595B"/>
            <w:w w:val="80"/>
            <w:sz w:val="18"/>
            <w:szCs w:val="18"/>
          </w:rPr>
          <w:t>hloov</w:t>
        </w:r>
        <w:proofErr w:type="spellEnd"/>
        <w:r w:rsidR="008C5EA1">
          <w:rPr>
            <w:color w:val="58595B"/>
            <w:w w:val="80"/>
            <w:sz w:val="18"/>
            <w:szCs w:val="18"/>
          </w:rPr>
          <w:t xml:space="preserve"> </w:t>
        </w:r>
      </w:ins>
      <w:proofErr w:type="spellStart"/>
      <w:ins w:id="86" w:author="Kaxiong" w:date="2021-05-20T14:49:00Z">
        <w:r w:rsidR="008C5EA1">
          <w:rPr>
            <w:color w:val="58595B"/>
            <w:w w:val="80"/>
            <w:sz w:val="18"/>
            <w:szCs w:val="18"/>
          </w:rPr>
          <w:t>pauv</w:t>
        </w:r>
      </w:ins>
      <w:proofErr w:type="spellEnd"/>
    </w:p>
    <w:p w14:paraId="7D123B48" w14:textId="77777777" w:rsidR="00BA4236" w:rsidRDefault="00BA4236">
      <w:pPr>
        <w:pStyle w:val="BodyText"/>
        <w:spacing w:before="5"/>
        <w:rPr>
          <w:sz w:val="20"/>
        </w:rPr>
      </w:pPr>
    </w:p>
    <w:p w14:paraId="3F792B46" w14:textId="2E82A216" w:rsidR="00BA4236" w:rsidRPr="00E76229" w:rsidRDefault="004A474D" w:rsidP="00E76229">
      <w:pPr>
        <w:spacing w:line="266" w:lineRule="auto"/>
        <w:ind w:left="584" w:right="358" w:hanging="152"/>
        <w:jc w:val="center"/>
      </w:pPr>
      <w:proofErr w:type="spellStart"/>
      <w:r w:rsidRPr="00E76229">
        <w:rPr>
          <w:color w:val="005D7E"/>
          <w:w w:val="85"/>
        </w:rPr>
        <w:t>Thaum</w:t>
      </w:r>
      <w:proofErr w:type="spellEnd"/>
      <w:r w:rsidRPr="00E76229">
        <w:rPr>
          <w:color w:val="005D7E"/>
          <w:w w:val="85"/>
        </w:rPr>
        <w:t xml:space="preserve"> </w:t>
      </w:r>
      <w:proofErr w:type="spellStart"/>
      <w:r w:rsidRPr="00E76229">
        <w:rPr>
          <w:color w:val="005D7E"/>
          <w:w w:val="85"/>
        </w:rPr>
        <w:t>koj</w:t>
      </w:r>
      <w:proofErr w:type="spellEnd"/>
      <w:r w:rsidRPr="00E76229">
        <w:rPr>
          <w:color w:val="005D7E"/>
          <w:w w:val="85"/>
        </w:rPr>
        <w:t xml:space="preserve"> </w:t>
      </w:r>
      <w:proofErr w:type="spellStart"/>
      <w:r w:rsidRPr="00E76229">
        <w:rPr>
          <w:color w:val="005D7E"/>
          <w:w w:val="85"/>
        </w:rPr>
        <w:t>ua</w:t>
      </w:r>
      <w:proofErr w:type="spellEnd"/>
      <w:r w:rsidRPr="00E76229">
        <w:rPr>
          <w:color w:val="005D7E"/>
          <w:w w:val="85"/>
        </w:rPr>
        <w:t xml:space="preserve"> </w:t>
      </w:r>
      <w:proofErr w:type="spellStart"/>
      <w:r w:rsidRPr="00E76229">
        <w:rPr>
          <w:color w:val="005D7E"/>
          <w:w w:val="85"/>
        </w:rPr>
        <w:t>tiav</w:t>
      </w:r>
      <w:proofErr w:type="spellEnd"/>
      <w:r w:rsidRPr="00E76229">
        <w:rPr>
          <w:color w:val="005D7E"/>
          <w:w w:val="85"/>
        </w:rPr>
        <w:t xml:space="preserve"> </w:t>
      </w:r>
      <w:proofErr w:type="spellStart"/>
      <w:r w:rsidRPr="00E76229">
        <w:rPr>
          <w:color w:val="005D7E"/>
          <w:w w:val="85"/>
        </w:rPr>
        <w:t>qhov</w:t>
      </w:r>
      <w:proofErr w:type="spellEnd"/>
      <w:r w:rsidRPr="00E76229">
        <w:rPr>
          <w:color w:val="005D7E"/>
          <w:w w:val="85"/>
        </w:rPr>
        <w:t xml:space="preserve"> </w:t>
      </w:r>
      <w:del w:id="87" w:author="Kaxiong" w:date="2021-05-20T14:49:00Z">
        <w:r w:rsidRPr="00E76229" w:rsidDel="009E27BE">
          <w:rPr>
            <w:color w:val="005D7E"/>
            <w:w w:val="85"/>
          </w:rPr>
          <w:delText xml:space="preserve">koj </w:delText>
        </w:r>
      </w:del>
      <w:proofErr w:type="spellStart"/>
      <w:ins w:id="88" w:author="Kaxiong" w:date="2021-05-20T14:49:00Z">
        <w:r w:rsidR="009E27BE">
          <w:rPr>
            <w:color w:val="005D7E"/>
            <w:w w:val="85"/>
          </w:rPr>
          <w:t>kev</w:t>
        </w:r>
        <w:proofErr w:type="spellEnd"/>
        <w:r w:rsidR="009E27BE">
          <w:rPr>
            <w:color w:val="005D7E"/>
            <w:w w:val="85"/>
          </w:rPr>
          <w:t xml:space="preserve"> </w:t>
        </w:r>
      </w:ins>
      <w:proofErr w:type="spellStart"/>
      <w:r w:rsidRPr="00E76229">
        <w:rPr>
          <w:color w:val="005D7E"/>
          <w:w w:val="85"/>
        </w:rPr>
        <w:t>tuaj</w:t>
      </w:r>
      <w:proofErr w:type="spellEnd"/>
      <w:r w:rsidRPr="00E76229">
        <w:rPr>
          <w:color w:val="005D7E"/>
          <w:w w:val="85"/>
        </w:rPr>
        <w:t xml:space="preserve"> </w:t>
      </w:r>
      <w:proofErr w:type="spellStart"/>
      <w:r w:rsidR="00E76229" w:rsidRPr="00E76229">
        <w:rPr>
          <w:color w:val="005D7E"/>
          <w:w w:val="85"/>
        </w:rPr>
        <w:t>saib</w:t>
      </w:r>
      <w:proofErr w:type="spellEnd"/>
      <w:r w:rsidR="00E76229" w:rsidRPr="00E76229">
        <w:rPr>
          <w:color w:val="005D7E"/>
          <w:w w:val="85"/>
        </w:rPr>
        <w:t xml:space="preserve"> </w:t>
      </w:r>
      <w:proofErr w:type="spellStart"/>
      <w:ins w:id="89" w:author="Kaxiong" w:date="2021-05-20T14:49:00Z">
        <w:r w:rsidR="009E27BE">
          <w:rPr>
            <w:color w:val="005D7E"/>
            <w:w w:val="85"/>
          </w:rPr>
          <w:t>xyuas</w:t>
        </w:r>
        <w:proofErr w:type="spellEnd"/>
        <w:r w:rsidR="009E27BE">
          <w:rPr>
            <w:color w:val="005D7E"/>
            <w:w w:val="85"/>
          </w:rPr>
          <w:t xml:space="preserve"> </w:t>
        </w:r>
      </w:ins>
      <w:proofErr w:type="spellStart"/>
      <w:r w:rsidRPr="00E76229">
        <w:rPr>
          <w:color w:val="005D7E"/>
          <w:w w:val="85"/>
        </w:rPr>
        <w:t>koj</w:t>
      </w:r>
      <w:proofErr w:type="spellEnd"/>
      <w:r w:rsidRPr="00E76229">
        <w:rPr>
          <w:color w:val="005D7E"/>
          <w:w w:val="85"/>
        </w:rPr>
        <w:t xml:space="preserve"> </w:t>
      </w:r>
      <w:proofErr w:type="spellStart"/>
      <w:r w:rsidRPr="00E76229">
        <w:rPr>
          <w:color w:val="005D7E"/>
          <w:w w:val="85"/>
        </w:rPr>
        <w:t>yuav</w:t>
      </w:r>
      <w:proofErr w:type="spellEnd"/>
      <w:r w:rsidRPr="00E76229">
        <w:rPr>
          <w:color w:val="005D7E"/>
          <w:w w:val="85"/>
        </w:rPr>
        <w:t xml:space="preserve"> tau </w:t>
      </w:r>
      <w:proofErr w:type="spellStart"/>
      <w:r w:rsidRPr="00E76229">
        <w:rPr>
          <w:color w:val="005D7E"/>
          <w:w w:val="85"/>
        </w:rPr>
        <w:t>txais</w:t>
      </w:r>
      <w:proofErr w:type="spellEnd"/>
      <w:r w:rsidRPr="00E76229">
        <w:rPr>
          <w:color w:val="005D7E"/>
          <w:w w:val="85"/>
        </w:rPr>
        <w:t xml:space="preserve"> </w:t>
      </w:r>
      <w:proofErr w:type="spellStart"/>
      <w:ins w:id="90" w:author="Kaxiong" w:date="2021-05-20T14:50:00Z">
        <w:r w:rsidR="009E27BE">
          <w:rPr>
            <w:color w:val="005D7E"/>
            <w:w w:val="85"/>
          </w:rPr>
          <w:t>daim</w:t>
        </w:r>
        <w:proofErr w:type="spellEnd"/>
        <w:r w:rsidR="009E27BE">
          <w:rPr>
            <w:color w:val="005D7E"/>
            <w:w w:val="85"/>
          </w:rPr>
          <w:t xml:space="preserve"> </w:t>
        </w:r>
        <w:proofErr w:type="spellStart"/>
        <w:r w:rsidR="009E27BE">
          <w:rPr>
            <w:color w:val="005D7E"/>
            <w:w w:val="85"/>
          </w:rPr>
          <w:t>ntawv</w:t>
        </w:r>
        <w:proofErr w:type="spellEnd"/>
        <w:r w:rsidR="009E27BE">
          <w:rPr>
            <w:color w:val="005D7E"/>
            <w:w w:val="85"/>
          </w:rPr>
          <w:t xml:space="preserve"> </w:t>
        </w:r>
        <w:proofErr w:type="spellStart"/>
        <w:r w:rsidR="009E27BE">
          <w:rPr>
            <w:color w:val="005D7E"/>
            <w:w w:val="85"/>
          </w:rPr>
          <w:t>khoom</w:t>
        </w:r>
        <w:proofErr w:type="spellEnd"/>
        <w:r w:rsidR="009E27BE">
          <w:rPr>
            <w:color w:val="005D7E"/>
            <w:w w:val="85"/>
          </w:rPr>
          <w:t xml:space="preserve"> </w:t>
        </w:r>
        <w:proofErr w:type="spellStart"/>
        <w:r w:rsidR="009E27BE">
          <w:rPr>
            <w:color w:val="005D7E"/>
            <w:w w:val="85"/>
          </w:rPr>
          <w:t>plig</w:t>
        </w:r>
        <w:proofErr w:type="spellEnd"/>
        <w:r w:rsidR="009E27BE">
          <w:rPr>
            <w:color w:val="005D7E"/>
            <w:w w:val="85"/>
          </w:rPr>
          <w:t xml:space="preserve"> </w:t>
        </w:r>
      </w:ins>
      <w:r w:rsidRPr="00E76229">
        <w:rPr>
          <w:color w:val="005D7E"/>
          <w:w w:val="85"/>
        </w:rPr>
        <w:t>$</w:t>
      </w:r>
      <w:del w:id="91" w:author="Kaxiong" w:date="2021-05-20T14:50:00Z">
        <w:r w:rsidRPr="00E76229" w:rsidDel="009E27BE">
          <w:rPr>
            <w:color w:val="005D7E"/>
            <w:w w:val="85"/>
          </w:rPr>
          <w:delText xml:space="preserve"> </w:delText>
        </w:r>
      </w:del>
      <w:r w:rsidRPr="00E76229">
        <w:rPr>
          <w:color w:val="005D7E"/>
          <w:w w:val="85"/>
        </w:rPr>
        <w:t xml:space="preserve">20 </w:t>
      </w:r>
      <w:ins w:id="92" w:author="Kaxiong" w:date="2021-05-20T15:28:00Z">
        <w:r w:rsidR="0042790E">
          <w:rPr>
            <w:color w:val="005D7E"/>
            <w:w w:val="85"/>
          </w:rPr>
          <w:t xml:space="preserve">Cov </w:t>
        </w:r>
        <w:proofErr w:type="spellStart"/>
        <w:r w:rsidR="0042790E">
          <w:rPr>
            <w:color w:val="005D7E"/>
            <w:w w:val="85"/>
          </w:rPr>
          <w:t>Nyiaj</w:t>
        </w:r>
        <w:proofErr w:type="spellEnd"/>
        <w:r w:rsidR="0042790E">
          <w:rPr>
            <w:color w:val="005D7E"/>
            <w:w w:val="85"/>
          </w:rPr>
          <w:t xml:space="preserve"> </w:t>
        </w:r>
        <w:proofErr w:type="spellStart"/>
        <w:r w:rsidR="0042790E">
          <w:rPr>
            <w:color w:val="005D7E"/>
            <w:w w:val="85"/>
          </w:rPr>
          <w:t>Kiab</w:t>
        </w:r>
        <w:proofErr w:type="spellEnd"/>
        <w:r w:rsidR="0042790E">
          <w:rPr>
            <w:color w:val="005D7E"/>
            <w:w w:val="85"/>
          </w:rPr>
          <w:t xml:space="preserve"> </w:t>
        </w:r>
        <w:proofErr w:type="spellStart"/>
        <w:r w:rsidR="0042790E">
          <w:rPr>
            <w:color w:val="005D7E"/>
            <w:w w:val="85"/>
          </w:rPr>
          <w:t>Khw</w:t>
        </w:r>
        <w:proofErr w:type="spellEnd"/>
        <w:r w:rsidR="0042790E">
          <w:rPr>
            <w:color w:val="005D7E"/>
            <w:w w:val="85"/>
          </w:rPr>
          <w:t xml:space="preserve"> </w:t>
        </w:r>
      </w:ins>
      <w:del w:id="93" w:author="Kaxiong" w:date="2021-05-20T14:49:00Z">
        <w:r w:rsidR="00E76229" w:rsidRPr="00E76229" w:rsidDel="009E27BE">
          <w:rPr>
            <w:color w:val="005D7E"/>
            <w:w w:val="85"/>
          </w:rPr>
          <w:delText xml:space="preserve">Kev lag luag </w:delText>
        </w:r>
        <w:r w:rsidRPr="00E76229" w:rsidDel="009E27BE">
          <w:rPr>
            <w:color w:val="005D7E"/>
            <w:w w:val="85"/>
          </w:rPr>
          <w:delText xml:space="preserve">cov khoom plig </w:delText>
        </w:r>
      </w:del>
      <w:proofErr w:type="spellStart"/>
      <w:ins w:id="94" w:author="Kaxiong" w:date="2021-05-20T14:50:00Z">
        <w:r w:rsidR="009E27BE">
          <w:rPr>
            <w:color w:val="005D7E"/>
            <w:w w:val="85"/>
          </w:rPr>
          <w:t>qhia</w:t>
        </w:r>
        <w:proofErr w:type="spellEnd"/>
        <w:r w:rsidR="009E27BE">
          <w:rPr>
            <w:color w:val="005D7E"/>
            <w:w w:val="85"/>
          </w:rPr>
          <w:t xml:space="preserve"> tau </w:t>
        </w:r>
        <w:proofErr w:type="spellStart"/>
        <w:r w:rsidR="009E27BE">
          <w:rPr>
            <w:color w:val="005D7E"/>
            <w:w w:val="85"/>
          </w:rPr>
          <w:t>tias</w:t>
        </w:r>
        <w:proofErr w:type="spellEnd"/>
        <w:r w:rsidR="009E27BE">
          <w:rPr>
            <w:color w:val="005D7E"/>
            <w:w w:val="85"/>
          </w:rPr>
          <w:t xml:space="preserve"> </w:t>
        </w:r>
      </w:ins>
      <w:del w:id="95" w:author="Kaxiong" w:date="2021-05-20T14:50:00Z">
        <w:r w:rsidRPr="00E76229" w:rsidDel="009E27BE">
          <w:rPr>
            <w:color w:val="005D7E"/>
            <w:w w:val="85"/>
          </w:rPr>
          <w:delText xml:space="preserve">uas muaj peev </w:delText>
        </w:r>
      </w:del>
      <w:del w:id="96" w:author="Kaxiong" w:date="2021-05-20T14:51:00Z">
        <w:r w:rsidRPr="00E76229" w:rsidDel="009E27BE">
          <w:rPr>
            <w:color w:val="005D7E"/>
            <w:w w:val="85"/>
          </w:rPr>
          <w:delText>xwm</w:delText>
        </w:r>
      </w:del>
      <w:proofErr w:type="spellStart"/>
      <w:ins w:id="97" w:author="Kaxiong" w:date="2021-05-20T14:51:00Z">
        <w:r w:rsidR="009E27BE">
          <w:rPr>
            <w:color w:val="005D7E"/>
            <w:w w:val="85"/>
          </w:rPr>
          <w:t>tuaj</w:t>
        </w:r>
        <w:proofErr w:type="spellEnd"/>
        <w:r w:rsidR="009E27BE">
          <w:rPr>
            <w:color w:val="005D7E"/>
            <w:w w:val="85"/>
          </w:rPr>
          <w:t xml:space="preserve"> </w:t>
        </w:r>
        <w:proofErr w:type="spellStart"/>
        <w:r w:rsidR="009E27BE">
          <w:rPr>
            <w:color w:val="005D7E"/>
            <w:w w:val="85"/>
          </w:rPr>
          <w:t>yeem</w:t>
        </w:r>
      </w:ins>
      <w:proofErr w:type="spellEnd"/>
      <w:r w:rsidRPr="00E76229">
        <w:rPr>
          <w:color w:val="005D7E"/>
          <w:w w:val="85"/>
        </w:rPr>
        <w:t xml:space="preserve"> </w:t>
      </w:r>
      <w:proofErr w:type="spellStart"/>
      <w:r w:rsidRPr="00E76229">
        <w:rPr>
          <w:color w:val="005D7E"/>
          <w:w w:val="85"/>
        </w:rPr>
        <w:t>siv</w:t>
      </w:r>
      <w:proofErr w:type="spellEnd"/>
      <w:r w:rsidRPr="00E76229">
        <w:rPr>
          <w:color w:val="005D7E"/>
          <w:w w:val="85"/>
        </w:rPr>
        <w:t xml:space="preserve"> tau </w:t>
      </w:r>
      <w:proofErr w:type="spellStart"/>
      <w:r w:rsidRPr="00E76229">
        <w:rPr>
          <w:color w:val="005D7E"/>
          <w:w w:val="85"/>
        </w:rPr>
        <w:t>ntawm</w:t>
      </w:r>
      <w:proofErr w:type="spellEnd"/>
      <w:r w:rsidRPr="00E76229">
        <w:rPr>
          <w:color w:val="005D7E"/>
          <w:w w:val="85"/>
        </w:rPr>
        <w:t xml:space="preserve"> cov </w:t>
      </w:r>
      <w:proofErr w:type="spellStart"/>
      <w:ins w:id="98" w:author="Kaxiong" w:date="2021-05-20T14:51:00Z">
        <w:r w:rsidR="009E27BE">
          <w:rPr>
            <w:color w:val="005D7E"/>
            <w:w w:val="85"/>
          </w:rPr>
          <w:t>kiab</w:t>
        </w:r>
        <w:proofErr w:type="spellEnd"/>
        <w:r w:rsidR="009E27BE">
          <w:rPr>
            <w:color w:val="005D7E"/>
            <w:w w:val="85"/>
          </w:rPr>
          <w:t xml:space="preserve"> </w:t>
        </w:r>
      </w:ins>
      <w:proofErr w:type="spellStart"/>
      <w:r w:rsidRPr="00E76229">
        <w:rPr>
          <w:color w:val="005D7E"/>
          <w:w w:val="85"/>
        </w:rPr>
        <w:t>khw</w:t>
      </w:r>
      <w:proofErr w:type="spellEnd"/>
      <w:r w:rsidRPr="00E76229">
        <w:rPr>
          <w:color w:val="005D7E"/>
          <w:w w:val="85"/>
        </w:rPr>
        <w:t xml:space="preserve"> </w:t>
      </w:r>
      <w:proofErr w:type="spellStart"/>
      <w:ins w:id="99" w:author="Kaxiong" w:date="2021-05-20T14:52:00Z">
        <w:r w:rsidR="009E27BE">
          <w:rPr>
            <w:color w:val="005D7E"/>
            <w:w w:val="85"/>
          </w:rPr>
          <w:t>txhiam</w:t>
        </w:r>
        <w:proofErr w:type="spellEnd"/>
        <w:r w:rsidR="009E27BE">
          <w:rPr>
            <w:color w:val="005D7E"/>
            <w:w w:val="85"/>
          </w:rPr>
          <w:t xml:space="preserve"> </w:t>
        </w:r>
        <w:proofErr w:type="spellStart"/>
        <w:r w:rsidR="009E27BE">
          <w:rPr>
            <w:color w:val="005D7E"/>
            <w:w w:val="85"/>
          </w:rPr>
          <w:t>laj</w:t>
        </w:r>
        <w:proofErr w:type="spellEnd"/>
        <w:r w:rsidR="009E27BE">
          <w:rPr>
            <w:color w:val="005D7E"/>
            <w:w w:val="85"/>
          </w:rPr>
          <w:t xml:space="preserve"> </w:t>
        </w:r>
        <w:proofErr w:type="spellStart"/>
        <w:r w:rsidR="009E27BE">
          <w:rPr>
            <w:color w:val="005D7E"/>
            <w:w w:val="85"/>
          </w:rPr>
          <w:t>txhiam</w:t>
        </w:r>
        <w:proofErr w:type="spellEnd"/>
        <w:r w:rsidR="009E27BE">
          <w:rPr>
            <w:color w:val="005D7E"/>
            <w:w w:val="85"/>
          </w:rPr>
          <w:t xml:space="preserve"> </w:t>
        </w:r>
        <w:proofErr w:type="spellStart"/>
        <w:r w:rsidR="009E27BE">
          <w:rPr>
            <w:color w:val="005D7E"/>
            <w:w w:val="85"/>
          </w:rPr>
          <w:t>xwm</w:t>
        </w:r>
      </w:ins>
      <w:proofErr w:type="spellEnd"/>
      <w:del w:id="100" w:author="Kaxiong" w:date="2021-05-20T14:52:00Z">
        <w:r w:rsidRPr="00E76229" w:rsidDel="009E27BE">
          <w:rPr>
            <w:color w:val="005D7E"/>
            <w:w w:val="85"/>
          </w:rPr>
          <w:delText>muag khoom koom nrog cov neeg ua liaj ua teb</w:delText>
        </w:r>
      </w:del>
      <w:r w:rsidR="004836C2" w:rsidRPr="00E76229">
        <w:rPr>
          <w:color w:val="005D7E"/>
          <w:w w:val="80"/>
        </w:rPr>
        <w:t>.</w:t>
      </w:r>
    </w:p>
    <w:p w14:paraId="267DE87C" w14:textId="77CD2E9F" w:rsidR="00BA4236" w:rsidRDefault="004836C2">
      <w:pPr>
        <w:spacing w:before="238"/>
        <w:ind w:left="346"/>
        <w:jc w:val="both"/>
        <w:rPr>
          <w:sz w:val="20"/>
        </w:rPr>
      </w:pPr>
      <w:r>
        <w:rPr>
          <w:color w:val="58595B"/>
          <w:w w:val="85"/>
          <w:sz w:val="20"/>
        </w:rPr>
        <w:t>*</w:t>
      </w:r>
      <w:r>
        <w:rPr>
          <w:color w:val="58595B"/>
          <w:spacing w:val="-5"/>
          <w:w w:val="85"/>
          <w:sz w:val="20"/>
        </w:rPr>
        <w:t xml:space="preserve"> </w:t>
      </w:r>
      <w:proofErr w:type="spellStart"/>
      <w:ins w:id="101" w:author="Kaxiong" w:date="2021-05-20T14:53:00Z">
        <w:r w:rsidR="009E27BE">
          <w:rPr>
            <w:color w:val="58595B"/>
            <w:spacing w:val="-5"/>
            <w:w w:val="85"/>
            <w:sz w:val="20"/>
          </w:rPr>
          <w:t>Pab</w:t>
        </w:r>
        <w:proofErr w:type="spellEnd"/>
        <w:r w:rsidR="009E27BE">
          <w:rPr>
            <w:color w:val="58595B"/>
            <w:spacing w:val="-5"/>
            <w:w w:val="85"/>
            <w:sz w:val="20"/>
          </w:rPr>
          <w:t xml:space="preserve"> </w:t>
        </w:r>
        <w:proofErr w:type="spellStart"/>
        <w:r w:rsidR="009E27BE">
          <w:rPr>
            <w:color w:val="58595B"/>
            <w:spacing w:val="-5"/>
            <w:w w:val="85"/>
            <w:sz w:val="20"/>
          </w:rPr>
          <w:t>Pawg</w:t>
        </w:r>
        <w:proofErr w:type="spellEnd"/>
        <w:r w:rsidR="009E27BE">
          <w:rPr>
            <w:color w:val="58595B"/>
            <w:spacing w:val="-5"/>
            <w:w w:val="85"/>
            <w:sz w:val="20"/>
          </w:rPr>
          <w:t xml:space="preserve"> </w:t>
        </w:r>
        <w:proofErr w:type="spellStart"/>
        <w:r w:rsidR="009E27BE">
          <w:rPr>
            <w:color w:val="58595B"/>
            <w:spacing w:val="-5"/>
            <w:w w:val="85"/>
            <w:sz w:val="20"/>
          </w:rPr>
          <w:t>Hluav</w:t>
        </w:r>
        <w:proofErr w:type="spellEnd"/>
        <w:r w:rsidR="009E27BE">
          <w:rPr>
            <w:color w:val="58595B"/>
            <w:spacing w:val="-5"/>
            <w:w w:val="85"/>
            <w:sz w:val="20"/>
          </w:rPr>
          <w:t xml:space="preserve"> Taws </w:t>
        </w:r>
        <w:proofErr w:type="spellStart"/>
        <w:r w:rsidR="009E27BE">
          <w:rPr>
            <w:color w:val="58595B"/>
            <w:spacing w:val="-5"/>
            <w:w w:val="85"/>
            <w:sz w:val="20"/>
          </w:rPr>
          <w:t>Xob</w:t>
        </w:r>
        <w:proofErr w:type="spellEnd"/>
        <w:r w:rsidR="009E27BE">
          <w:rPr>
            <w:color w:val="58595B"/>
            <w:spacing w:val="-5"/>
            <w:w w:val="85"/>
            <w:sz w:val="20"/>
          </w:rPr>
          <w:t xml:space="preserve"> </w:t>
        </w:r>
        <w:proofErr w:type="spellStart"/>
        <w:r w:rsidR="009E27BE">
          <w:rPr>
            <w:color w:val="58595B"/>
            <w:spacing w:val="-5"/>
            <w:w w:val="85"/>
            <w:sz w:val="20"/>
          </w:rPr>
          <w:t>Hauv</w:t>
        </w:r>
        <w:proofErr w:type="spellEnd"/>
        <w:r w:rsidR="009E27BE">
          <w:rPr>
            <w:color w:val="58595B"/>
            <w:spacing w:val="-5"/>
            <w:w w:val="85"/>
            <w:sz w:val="20"/>
          </w:rPr>
          <w:t xml:space="preserve"> </w:t>
        </w:r>
      </w:ins>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del w:id="102" w:author="Kaxiong" w:date="2021-05-20T14:53:00Z">
        <w:r w:rsidR="00F9067B" w:rsidRPr="000D43D9" w:rsidDel="009E27BE">
          <w:rPr>
            <w:color w:val="58595B"/>
            <w:w w:val="85"/>
            <w:sz w:val="18"/>
            <w:szCs w:val="18"/>
          </w:rPr>
          <w:delText xml:space="preserve">Hluav Taws Xob </w:delText>
        </w:r>
      </w:del>
      <w:proofErr w:type="spellStart"/>
      <w:r w:rsidR="00F9067B" w:rsidRPr="000D43D9">
        <w:rPr>
          <w:color w:val="58595B"/>
          <w:w w:val="85"/>
          <w:sz w:val="18"/>
          <w:szCs w:val="18"/>
        </w:rPr>
        <w:t>muaj</w:t>
      </w:r>
      <w:proofErr w:type="spellEnd"/>
      <w:r w:rsidR="00F9067B" w:rsidRPr="000D43D9">
        <w:rPr>
          <w:color w:val="58595B"/>
          <w:w w:val="85"/>
          <w:sz w:val="18"/>
          <w:szCs w:val="18"/>
        </w:rPr>
        <w:t xml:space="preserve"> </w:t>
      </w:r>
      <w:proofErr w:type="spellStart"/>
      <w:r w:rsidR="00F9067B" w:rsidRPr="000D43D9">
        <w:rPr>
          <w:color w:val="58595B"/>
          <w:w w:val="85"/>
          <w:sz w:val="18"/>
          <w:szCs w:val="18"/>
        </w:rPr>
        <w:t>rau</w:t>
      </w:r>
      <w:proofErr w:type="spellEnd"/>
      <w:r w:rsidR="00F9067B" w:rsidRPr="000D43D9">
        <w:rPr>
          <w:color w:val="58595B"/>
          <w:w w:val="85"/>
          <w:sz w:val="18"/>
          <w:szCs w:val="18"/>
        </w:rPr>
        <w:t xml:space="preserve"> cov </w:t>
      </w:r>
      <w:proofErr w:type="spellStart"/>
      <w:r w:rsidR="00F9067B" w:rsidRPr="000D43D9">
        <w:rPr>
          <w:color w:val="58595B"/>
          <w:w w:val="85"/>
          <w:sz w:val="18"/>
          <w:szCs w:val="18"/>
        </w:rPr>
        <w:t>tswv</w:t>
      </w:r>
      <w:proofErr w:type="spellEnd"/>
      <w:r w:rsidR="00F9067B" w:rsidRPr="000D43D9">
        <w:rPr>
          <w:color w:val="58595B"/>
          <w:w w:val="85"/>
          <w:sz w:val="18"/>
          <w:szCs w:val="18"/>
        </w:rPr>
        <w:t xml:space="preserve"> </w:t>
      </w:r>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proofErr w:type="spellStart"/>
      <w:r w:rsidR="00F9067B" w:rsidRPr="000D43D9">
        <w:rPr>
          <w:color w:val="58595B"/>
          <w:w w:val="85"/>
          <w:sz w:val="18"/>
          <w:szCs w:val="18"/>
        </w:rPr>
        <w:t>thiab</w:t>
      </w:r>
      <w:proofErr w:type="spellEnd"/>
      <w:r w:rsidR="00F9067B" w:rsidRPr="000D43D9">
        <w:rPr>
          <w:color w:val="58595B"/>
          <w:w w:val="85"/>
          <w:sz w:val="18"/>
          <w:szCs w:val="18"/>
        </w:rPr>
        <w:t xml:space="preserve"> </w:t>
      </w:r>
      <w:del w:id="103" w:author="Kaxiong" w:date="2021-05-20T14:53:00Z">
        <w:r w:rsidR="000D43D9" w:rsidRPr="000D43D9" w:rsidDel="009E27BE">
          <w:rPr>
            <w:color w:val="58595B"/>
            <w:w w:val="85"/>
            <w:sz w:val="18"/>
            <w:szCs w:val="18"/>
          </w:rPr>
          <w:delText>tus</w:delText>
        </w:r>
      </w:del>
      <w:ins w:id="104" w:author="Kaxiong" w:date="2021-05-20T14:53:00Z">
        <w:r w:rsidR="009E27BE">
          <w:rPr>
            <w:color w:val="58595B"/>
            <w:w w:val="85"/>
            <w:sz w:val="18"/>
            <w:szCs w:val="18"/>
          </w:rPr>
          <w:t>cov</w:t>
        </w:r>
      </w:ins>
      <w:r w:rsidR="000D43D9" w:rsidRPr="000D43D9">
        <w:rPr>
          <w:color w:val="58595B"/>
          <w:w w:val="85"/>
          <w:sz w:val="18"/>
          <w:szCs w:val="18"/>
        </w:rPr>
        <w:t xml:space="preserve"> </w:t>
      </w:r>
      <w:proofErr w:type="spellStart"/>
      <w:r w:rsidR="00F9067B" w:rsidRPr="000D43D9">
        <w:rPr>
          <w:color w:val="58595B"/>
          <w:w w:val="85"/>
          <w:sz w:val="18"/>
          <w:szCs w:val="18"/>
        </w:rPr>
        <w:t>xauj</w:t>
      </w:r>
      <w:proofErr w:type="spellEnd"/>
      <w:r w:rsidR="00F9067B" w:rsidRPr="000D43D9">
        <w:rPr>
          <w:color w:val="58595B"/>
          <w:w w:val="85"/>
          <w:sz w:val="18"/>
          <w:szCs w:val="18"/>
        </w:rPr>
        <w:t xml:space="preserve"> </w:t>
      </w:r>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del w:id="105" w:author="Kaxiong" w:date="2021-05-20T14:53:00Z">
        <w:r w:rsidR="00F9067B" w:rsidRPr="000D43D9" w:rsidDel="009E27BE">
          <w:rPr>
            <w:color w:val="58595B"/>
            <w:w w:val="85"/>
            <w:sz w:val="18"/>
            <w:szCs w:val="18"/>
          </w:rPr>
          <w:delText>hauv</w:delText>
        </w:r>
      </w:del>
      <w:ins w:id="106" w:author="Kaxiong" w:date="2021-05-20T14:53:00Z">
        <w:r w:rsidR="009E27BE">
          <w:rPr>
            <w:color w:val="58595B"/>
            <w:w w:val="85"/>
            <w:sz w:val="18"/>
            <w:szCs w:val="18"/>
          </w:rPr>
          <w:t>li</w:t>
        </w:r>
      </w:ins>
      <w:ins w:id="107" w:author="Kaxiong" w:date="2021-05-20T14:54:00Z">
        <w:r w:rsidR="009E27BE">
          <w:rPr>
            <w:color w:val="58595B"/>
            <w:w w:val="85"/>
            <w:sz w:val="18"/>
            <w:szCs w:val="18"/>
          </w:rPr>
          <w:t xml:space="preserve"> </w:t>
        </w:r>
        <w:proofErr w:type="spellStart"/>
        <w:r w:rsidR="009E27BE">
          <w:rPr>
            <w:color w:val="58595B"/>
            <w:w w:val="85"/>
            <w:sz w:val="18"/>
            <w:szCs w:val="18"/>
          </w:rPr>
          <w:t>ntawm</w:t>
        </w:r>
      </w:ins>
      <w:proofErr w:type="spellEnd"/>
      <w:r w:rsidR="00F9067B" w:rsidRPr="000D43D9">
        <w:rPr>
          <w:color w:val="58595B"/>
          <w:w w:val="85"/>
          <w:sz w:val="18"/>
          <w:szCs w:val="18"/>
        </w:rPr>
        <w:t xml:space="preserve"> 1-4 </w:t>
      </w:r>
      <w:proofErr w:type="spellStart"/>
      <w:ins w:id="108" w:author="Kaxiong" w:date="2021-05-20T14:54:00Z">
        <w:r w:rsidR="009E27BE">
          <w:rPr>
            <w:color w:val="58595B"/>
            <w:w w:val="85"/>
            <w:sz w:val="18"/>
            <w:szCs w:val="18"/>
          </w:rPr>
          <w:t>lub</w:t>
        </w:r>
        <w:proofErr w:type="spellEnd"/>
        <w:r w:rsidR="009E27BE">
          <w:rPr>
            <w:color w:val="58595B"/>
            <w:w w:val="85"/>
            <w:sz w:val="18"/>
            <w:szCs w:val="18"/>
          </w:rPr>
          <w:t xml:space="preserve"> </w:t>
        </w:r>
        <w:proofErr w:type="spellStart"/>
        <w:r w:rsidR="009E27BE">
          <w:rPr>
            <w:color w:val="58595B"/>
            <w:w w:val="85"/>
            <w:sz w:val="18"/>
            <w:szCs w:val="18"/>
          </w:rPr>
          <w:t>tsev</w:t>
        </w:r>
        <w:proofErr w:type="spellEnd"/>
        <w:r w:rsidR="009E27BE">
          <w:rPr>
            <w:color w:val="58595B"/>
            <w:w w:val="85"/>
            <w:sz w:val="18"/>
            <w:szCs w:val="18"/>
          </w:rPr>
          <w:t xml:space="preserve"> </w:t>
        </w:r>
        <w:proofErr w:type="spellStart"/>
        <w:r w:rsidR="009E27BE">
          <w:rPr>
            <w:color w:val="58595B"/>
            <w:w w:val="85"/>
            <w:sz w:val="18"/>
            <w:szCs w:val="18"/>
          </w:rPr>
          <w:t>siab</w:t>
        </w:r>
      </w:ins>
      <w:proofErr w:type="spellEnd"/>
      <w:del w:id="109" w:author="Kaxiong" w:date="2021-05-20T14:54:00Z">
        <w:r w:rsidR="00F9067B" w:rsidRPr="000D43D9" w:rsidDel="009E27BE">
          <w:rPr>
            <w:color w:val="58595B"/>
            <w:w w:val="85"/>
            <w:sz w:val="18"/>
            <w:szCs w:val="18"/>
          </w:rPr>
          <w:delText>chav tsev</w:delText>
        </w:r>
      </w:del>
      <w:r w:rsidRPr="000D43D9">
        <w:rPr>
          <w:color w:val="58595B"/>
          <w:w w:val="85"/>
          <w:sz w:val="18"/>
          <w:szCs w:val="18"/>
        </w:rPr>
        <w:t>.</w:t>
      </w:r>
    </w:p>
    <w:p w14:paraId="474C9E89" w14:textId="77777777" w:rsidR="00BA4236" w:rsidRDefault="004836C2">
      <w:pPr>
        <w:pStyle w:val="BodyText"/>
        <w:rPr>
          <w:sz w:val="18"/>
        </w:rPr>
      </w:pPr>
      <w:r>
        <w:rPr>
          <w:noProof/>
        </w:rPr>
        <w:drawing>
          <wp:anchor distT="0" distB="0" distL="0" distR="0" simplePos="0" relativeHeight="3" behindDoc="0" locked="0" layoutInCell="1" allowOverlap="1" wp14:anchorId="1620D303" wp14:editId="044BC7F3">
            <wp:simplePos x="0" y="0"/>
            <wp:positionH relativeFrom="page">
              <wp:posOffset>657541</wp:posOffset>
            </wp:positionH>
            <wp:positionV relativeFrom="paragraph">
              <wp:posOffset>282630</wp:posOffset>
            </wp:positionV>
            <wp:extent cx="916956" cy="895350"/>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7" cstate="print"/>
                    <a:stretch>
                      <a:fillRect/>
                    </a:stretch>
                  </pic:blipFill>
                  <pic:spPr>
                    <a:xfrm>
                      <a:off x="0" y="0"/>
                      <a:ext cx="916956" cy="895350"/>
                    </a:xfrm>
                    <a:prstGeom prst="rect">
                      <a:avLst/>
                    </a:prstGeom>
                  </pic:spPr>
                </pic:pic>
              </a:graphicData>
            </a:graphic>
          </wp:anchor>
        </w:drawing>
      </w:r>
      <w:r>
        <w:rPr>
          <w:noProof/>
        </w:rPr>
        <w:drawing>
          <wp:anchor distT="0" distB="0" distL="0" distR="0" simplePos="0" relativeHeight="4" behindDoc="0" locked="0" layoutInCell="1" allowOverlap="1" wp14:anchorId="6A426F0B" wp14:editId="11AAFAED">
            <wp:simplePos x="0" y="0"/>
            <wp:positionH relativeFrom="page">
              <wp:posOffset>2243578</wp:posOffset>
            </wp:positionH>
            <wp:positionV relativeFrom="paragraph">
              <wp:posOffset>412623</wp:posOffset>
            </wp:positionV>
            <wp:extent cx="1390736" cy="975740"/>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8" cstate="print"/>
                    <a:stretch>
                      <a:fillRect/>
                    </a:stretch>
                  </pic:blipFill>
                  <pic:spPr>
                    <a:xfrm>
                      <a:off x="0" y="0"/>
                      <a:ext cx="1390736" cy="975740"/>
                    </a:xfrm>
                    <a:prstGeom prst="rect">
                      <a:avLst/>
                    </a:prstGeom>
                  </pic:spPr>
                </pic:pic>
              </a:graphicData>
            </a:graphic>
          </wp:anchor>
        </w:drawing>
      </w:r>
      <w:r>
        <w:rPr>
          <w:noProof/>
        </w:rPr>
        <w:drawing>
          <wp:anchor distT="0" distB="0" distL="0" distR="0" simplePos="0" relativeHeight="5" behindDoc="0" locked="0" layoutInCell="1" allowOverlap="1" wp14:anchorId="67690839" wp14:editId="436D6067">
            <wp:simplePos x="0" y="0"/>
            <wp:positionH relativeFrom="page">
              <wp:posOffset>3921455</wp:posOffset>
            </wp:positionH>
            <wp:positionV relativeFrom="paragraph">
              <wp:posOffset>150261</wp:posOffset>
            </wp:positionV>
            <wp:extent cx="554005" cy="950213"/>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9" cstate="print"/>
                    <a:stretch>
                      <a:fillRect/>
                    </a:stretch>
                  </pic:blipFill>
                  <pic:spPr>
                    <a:xfrm>
                      <a:off x="0" y="0"/>
                      <a:ext cx="554005" cy="950213"/>
                    </a:xfrm>
                    <a:prstGeom prst="rect">
                      <a:avLst/>
                    </a:prstGeom>
                  </pic:spPr>
                </pic:pic>
              </a:graphicData>
            </a:graphic>
          </wp:anchor>
        </w:drawing>
      </w:r>
    </w:p>
    <w:p w14:paraId="616ABE2A" w14:textId="77777777" w:rsidR="00BA4236" w:rsidRDefault="00BA4236">
      <w:pPr>
        <w:pStyle w:val="BodyText"/>
        <w:spacing w:before="1"/>
        <w:rPr>
          <w:sz w:val="2"/>
        </w:rPr>
      </w:pPr>
    </w:p>
    <w:p w14:paraId="570E4DA3" w14:textId="03A368CB" w:rsidR="004E6C3E" w:rsidRDefault="004836C2">
      <w:pPr>
        <w:tabs>
          <w:tab w:val="left" w:pos="1907"/>
          <w:tab w:val="left" w:pos="5602"/>
        </w:tabs>
        <w:ind w:left="458"/>
        <w:rPr>
          <w:position w:val="12"/>
          <w:sz w:val="20"/>
        </w:rPr>
      </w:pPr>
      <w:r>
        <w:rPr>
          <w:noProof/>
          <w:sz w:val="20"/>
        </w:rPr>
        <w:drawing>
          <wp:inline distT="0" distB="0" distL="0" distR="0" wp14:anchorId="56182642" wp14:editId="77809FD2">
            <wp:extent cx="673961" cy="896112"/>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0" cstate="print"/>
                    <a:stretch>
                      <a:fillRect/>
                    </a:stretch>
                  </pic:blipFill>
                  <pic:spPr>
                    <a:xfrm>
                      <a:off x="0" y="0"/>
                      <a:ext cx="673961" cy="896112"/>
                    </a:xfrm>
                    <a:prstGeom prst="rect">
                      <a:avLst/>
                    </a:prstGeom>
                  </pic:spPr>
                </pic:pic>
              </a:graphicData>
            </a:graphic>
          </wp:inline>
        </w:drawing>
      </w:r>
      <w:r>
        <w:rPr>
          <w:sz w:val="20"/>
        </w:rPr>
        <w:tab/>
      </w:r>
      <w:r>
        <w:rPr>
          <w:noProof/>
          <w:position w:val="12"/>
          <w:sz w:val="20"/>
        </w:rPr>
        <w:drawing>
          <wp:inline distT="0" distB="0" distL="0" distR="0" wp14:anchorId="1C802012" wp14:editId="7A5B11DA">
            <wp:extent cx="978203" cy="902207"/>
            <wp:effectExtent l="0" t="0" r="0" b="0"/>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11" cstate="print"/>
                    <a:stretch>
                      <a:fillRect/>
                    </a:stretch>
                  </pic:blipFill>
                  <pic:spPr>
                    <a:xfrm>
                      <a:off x="0" y="0"/>
                      <a:ext cx="978203" cy="902207"/>
                    </a:xfrm>
                    <a:prstGeom prst="rect">
                      <a:avLst/>
                    </a:prstGeom>
                  </pic:spPr>
                </pic:pic>
              </a:graphicData>
            </a:graphic>
          </wp:inline>
        </w:drawing>
      </w:r>
      <w:r>
        <w:rPr>
          <w:position w:val="12"/>
          <w:sz w:val="20"/>
        </w:rPr>
        <w:tab/>
      </w:r>
      <w:r>
        <w:rPr>
          <w:noProof/>
          <w:position w:val="12"/>
          <w:sz w:val="20"/>
        </w:rPr>
        <w:drawing>
          <wp:inline distT="0" distB="0" distL="0" distR="0" wp14:anchorId="12C8C4B2" wp14:editId="3B2E94BD">
            <wp:extent cx="657606" cy="658368"/>
            <wp:effectExtent l="0" t="0" r="0" b="0"/>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12" cstate="print"/>
                    <a:stretch>
                      <a:fillRect/>
                    </a:stretch>
                  </pic:blipFill>
                  <pic:spPr>
                    <a:xfrm>
                      <a:off x="0" y="0"/>
                      <a:ext cx="657606" cy="658368"/>
                    </a:xfrm>
                    <a:prstGeom prst="rect">
                      <a:avLst/>
                    </a:prstGeom>
                  </pic:spPr>
                </pic:pic>
              </a:graphicData>
            </a:graphic>
          </wp:inline>
        </w:drawing>
      </w:r>
    </w:p>
    <w:p w14:paraId="2EF7EE1E" w14:textId="77777777" w:rsidR="004E6C3E" w:rsidRDefault="004E6C3E">
      <w:pPr>
        <w:rPr>
          <w:position w:val="12"/>
          <w:sz w:val="20"/>
        </w:rPr>
      </w:pPr>
      <w:r>
        <w:rPr>
          <w:position w:val="12"/>
          <w:sz w:val="20"/>
        </w:rPr>
        <w:br w:type="page"/>
      </w:r>
    </w:p>
    <w:p w14:paraId="19FFC132" w14:textId="678BB51D" w:rsidR="00BA4236" w:rsidRDefault="0042790E">
      <w:pPr>
        <w:tabs>
          <w:tab w:val="left" w:pos="1907"/>
          <w:tab w:val="left" w:pos="5602"/>
        </w:tabs>
        <w:ind w:left="458"/>
        <w:rPr>
          <w:sz w:val="20"/>
        </w:rPr>
      </w:pPr>
      <w:del w:id="110" w:author="Kaxiong" w:date="2021-05-20T14:54:00Z">
        <w:r>
          <w:rPr>
            <w:sz w:val="23"/>
          </w:rPr>
          <w:lastRenderedPageBreak/>
          <w:pict w14:anchorId="239494E5">
            <v:group id="docshapegroup8" o:spid="_x0000_s1026" style="position:absolute;left:0;text-align:left;margin-left:-.5pt;margin-top:.15pt;width:396pt;height:174.85pt;z-index:15732224;mso-position-horizontal-relative:page;mso-position-vertical-relative:page" coordorigin=",9804" coordsize="7920,2436">
              <v:rect id="docshape9" o:spid="_x0000_s1033" style="position:absolute;top:9804;width:7920;height:2436" fillcolor="#005d7e" stroked="f"/>
              <v:shape id="docshape10" o:spid="_x0000_s1032" type="#_x0000_t75" style="position:absolute;left:5083;top:9975;width:2246;height:877">
                <v:imagedata r:id="rId13" o:title=""/>
              </v:shape>
              <v:shape id="docshape11" o:spid="_x0000_s1031" type="#_x0000_t75" style="position:absolute;left:6502;top:11018;width:1145;height:400">
                <v:imagedata r:id="rId14" o:title=""/>
              </v:shape>
              <v:shape id="docshape12" o:spid="_x0000_s1030" type="#_x0000_t75" style="position:absolute;left:4811;top:11056;width:285;height:280">
                <v:imagedata r:id="rId15" o:title=""/>
              </v:shape>
              <v:shape id="docshape13" o:spid="_x0000_s1029" style="position:absolute;left:5165;top:11115;width:1104;height:185" coordorigin="5165,11115" coordsize="1104,185" o:spt="100" adj="0,,0" path="m5338,11115r-51,l5259,11151r-13,-36l5199,11115r32,66l5165,11254r53,l5250,11215r15,39l5314,11254r-34,-73l5338,11115xm5423,11191r-3,-18l5410,11160r-16,-7l5375,11151r-26,4l5330,11168r-12,19l5314,11211r2,15l5324,11241r15,11l5365,11257r20,-3l5401,11246r12,-13l5420,11214r-37,l5381,11220r-5,9l5355,11229r-2,-9l5353,11201r4,-22l5378,11179r4,l5384,11182r2,1l5386,11187r,4l5423,11191xm5540,11195r-1,-3l5535,11175r,-1l5523,11161r-16,-8l5504,11152r,29l5503,11191r,1l5469,11192r3,-10l5479,11175r20,l5504,11181r,-29l5490,11151r-20,3l5450,11164r-14,19l5430,11212r2,17l5441,11244r16,9l5480,11257r26,-4l5522,11243r8,-10l5531,11232r3,-7l5497,11225r-2,3l5490,11232r-21,l5466,11223r,-11l5538,11212r2,-6l5540,11195xm5610,11115r-39,l5542,11254r39,l5610,11115xm5754,11115r-96,l5629,11254r97,l5729,11239r-78,l5661,11190r73,l5737,11175r-73,l5674,11131r77,l5754,11115xm5840,11159r-9,-8l5798,11151r-13,6l5776,11169r,l5779,11153r-16,l5742,11254r17,l5770,11198r2,-8l5775,11182r6,-5l5788,11171r9,-5l5816,11166r8,4l5824,11183r-2,9l5809,11254r16,l5839,11189r1,-8l5840,11159xm5942,11196r,-2l5940,11177r-7,-11l5932,11163r-5,-4l5927,11180r-2,14l5867,11194r5,-11l5879,11174r10,-6l5902,11166r18,l5927,11180r,-21l5918,11154r-19,-3l5880,11156r-17,13l5852,11190r-5,26l5849,11230r7,13l5869,11253r21,4l5906,11254r13,-6l5925,11242r5,-5l5936,11223r-17,l5914,11235r-9,7l5877,11242r-13,-9l5864,11212r1,-3l5940,11209r1,-3l5942,11201r,-5xm6020,11151r-2,l6016,11151r-2,l6002,11153r-10,5l5984,11165r-6,10l5977,11175r5,-22l5966,11153r-21,101l5962,11254r11,-52l5975,11192r5,-6l5985,11178r7,-6l6005,11169r10,l6016,11169r4,-18xm6115,11153r-16,l6096,11172r,l6096,11171r-2,-5l6093,11159r-4,-2l6089,11176r,16l6087,11208r-7,16l6069,11236r-16,4l6036,11240r-8,-12l6028,11213r2,-15l6037,11183r11,-12l6064,11166r17,l6089,11176r,-19l6078,11151r-14,l6042,11157r-17,14l6015,11191r-4,22l6014,11230r7,13l6033,11252r16,3l6062,11255r11,-5l6080,11240r1,l6081,11240r-10,22l6056,11276r-19,7l6017,11285r-2,4l6012,11295r-2,5l6036,11298r25,-9l6083,11271r14,-31l6111,11172r4,-19xm6214,11153r-18,l6153,11233r,l6141,11153r-18,l6141,11254r-23,41l6134,11295r80,-142xm6258,11153r-7,l6251,11157r-1,3l6250,11163r-7,l6244,11157r7,l6251,11153r-13,l6233,11176r7,l6242,11167r5,l6247,11168r,3l6247,11173r,3l6254,11176r,-9l6254,11165r-4,l6250,11165r5,-1l6255,11163r1,-1l6257,11157r1,-4xm6269,11153r-4,-5l6265,11155r-4,19l6252,11182r-20,l6226,11174r4,-19l6240,11147r19,l6265,11155r,-7l6264,11147r-3,-3l6239,11144r-12,9l6222,11175r,1l6229,11186r24,l6257,11182r7,-6l6269,11153xe" fillcolor="#231f20" stroked="f">
                <v:stroke joinstyle="round"/>
                <v:formulas/>
                <v:path arrowok="t" o:connecttype="segments"/>
              </v:shape>
              <v:shape id="docshape14" o:spid="_x0000_s1028" type="#_x0000_t202" style="position:absolute;left:326;top:10156;width:3820;height:854" filled="f" stroked="f">
                <v:textbox style="mso-next-textbox:#docshape14" inset="0,0,0,0">
                  <w:txbxContent>
                    <w:p w14:paraId="73EFA195" w14:textId="73A7B88D" w:rsidR="00BA4236" w:rsidRPr="00AB77D7" w:rsidRDefault="004C543D" w:rsidP="00AB77D7">
                      <w:pPr>
                        <w:spacing w:line="411" w:lineRule="exact"/>
                        <w:jc w:val="both"/>
                      </w:pPr>
                      <w:r w:rsidRPr="00AB77D7">
                        <w:rPr>
                          <w:color w:val="FFFFFF"/>
                          <w:w w:val="85"/>
                        </w:rPr>
                        <w:t>Hu</w:t>
                      </w:r>
                      <w:r w:rsidR="004836C2" w:rsidRPr="00AB77D7">
                        <w:rPr>
                          <w:color w:val="FFFFFF"/>
                          <w:spacing w:val="18"/>
                          <w:w w:val="85"/>
                        </w:rPr>
                        <w:t xml:space="preserve"> </w:t>
                      </w:r>
                      <w:proofErr w:type="spellStart"/>
                      <w:r w:rsidR="00AB77D7" w:rsidRPr="00AB77D7">
                        <w:rPr>
                          <w:color w:val="FFFFFF"/>
                          <w:spacing w:val="18"/>
                          <w:w w:val="85"/>
                        </w:rPr>
                        <w:t>rau</w:t>
                      </w:r>
                      <w:proofErr w:type="spellEnd"/>
                      <w:r w:rsidR="00AB77D7" w:rsidRPr="00AB77D7">
                        <w:rPr>
                          <w:color w:val="FFFFFF"/>
                          <w:spacing w:val="18"/>
                          <w:w w:val="85"/>
                        </w:rPr>
                        <w:t xml:space="preserve"> </w:t>
                      </w:r>
                      <w:r w:rsidR="004836C2" w:rsidRPr="00AB77D7">
                        <w:rPr>
                          <w:color w:val="FFFFFF"/>
                          <w:w w:val="85"/>
                        </w:rPr>
                        <w:t>651-328-6220</w:t>
                      </w:r>
                      <w:r w:rsidR="004836C2" w:rsidRPr="00AB77D7">
                        <w:rPr>
                          <w:color w:val="FFFFFF"/>
                          <w:spacing w:val="19"/>
                          <w:w w:val="85"/>
                        </w:rPr>
                        <w:t xml:space="preserve"> </w:t>
                      </w:r>
                    </w:p>
                    <w:p w14:paraId="4B16C0FF" w14:textId="130755A1" w:rsidR="00BA4236" w:rsidRPr="00AB77D7" w:rsidRDefault="00AB77D7" w:rsidP="00AB77D7">
                      <w:pPr>
                        <w:spacing w:before="16"/>
                        <w:jc w:val="both"/>
                      </w:pPr>
                      <w:r w:rsidRPr="00AB77D7">
                        <w:rPr>
                          <w:color w:val="FFFFFF"/>
                          <w:w w:val="85"/>
                        </w:rPr>
                        <w:t xml:space="preserve">Teem </w:t>
                      </w:r>
                      <w:proofErr w:type="spellStart"/>
                      <w:r w:rsidRPr="00AB77D7">
                        <w:rPr>
                          <w:color w:val="FFFFFF"/>
                          <w:w w:val="85"/>
                        </w:rPr>
                        <w:t>koj</w:t>
                      </w:r>
                      <w:proofErr w:type="spellEnd"/>
                      <w:r w:rsidRPr="00AB77D7">
                        <w:rPr>
                          <w:color w:val="FFFFFF"/>
                          <w:w w:val="85"/>
                        </w:rPr>
                        <w:t xml:space="preserve"> li </w:t>
                      </w:r>
                      <w:proofErr w:type="spellStart"/>
                      <w:r w:rsidRPr="00AB77D7">
                        <w:rPr>
                          <w:color w:val="FFFFFF"/>
                          <w:w w:val="85"/>
                        </w:rPr>
                        <w:t>c</w:t>
                      </w:r>
                      <w:del w:id="111" w:author="Kaxiong" w:date="2021-05-20T14:54:00Z">
                        <w:r w:rsidRPr="00AB77D7" w:rsidDel="009E27BE">
                          <w:rPr>
                            <w:color w:val="FFFFFF"/>
                            <w:w w:val="85"/>
                          </w:rPr>
                          <w:delText>i</w:delText>
                        </w:r>
                      </w:del>
                      <w:r w:rsidRPr="00AB77D7">
                        <w:rPr>
                          <w:color w:val="FFFFFF"/>
                          <w:w w:val="85"/>
                        </w:rPr>
                        <w:t>a</w:t>
                      </w:r>
                      <w:ins w:id="112" w:author="Kaxiong" w:date="2021-05-20T14:54:00Z">
                        <w:r w:rsidR="009E27BE">
                          <w:rPr>
                            <w:color w:val="FFFFFF"/>
                            <w:w w:val="85"/>
                          </w:rPr>
                          <w:t>i</w:t>
                        </w:r>
                      </w:ins>
                      <w:r w:rsidRPr="00AB77D7">
                        <w:rPr>
                          <w:color w:val="FFFFFF"/>
                          <w:w w:val="85"/>
                        </w:rPr>
                        <w:t>j</w:t>
                      </w:r>
                      <w:proofErr w:type="spellEnd"/>
                      <w:r w:rsidRPr="00AB77D7">
                        <w:rPr>
                          <w:color w:val="FFFFFF"/>
                          <w:w w:val="85"/>
                        </w:rPr>
                        <w:t xml:space="preserve"> </w:t>
                      </w:r>
                      <w:proofErr w:type="spellStart"/>
                      <w:r w:rsidRPr="00AB77D7">
                        <w:rPr>
                          <w:color w:val="FFFFFF"/>
                          <w:w w:val="85"/>
                        </w:rPr>
                        <w:t>nyoog</w:t>
                      </w:r>
                      <w:proofErr w:type="spellEnd"/>
                      <w:r w:rsidRPr="00AB77D7">
                        <w:rPr>
                          <w:color w:val="FFFFFF"/>
                          <w:w w:val="85"/>
                        </w:rPr>
                        <w:t xml:space="preserve"> </w:t>
                      </w:r>
                      <w:proofErr w:type="spellStart"/>
                      <w:r w:rsidRPr="00AB77D7">
                        <w:rPr>
                          <w:color w:val="FFFFFF"/>
                          <w:w w:val="85"/>
                        </w:rPr>
                        <w:t>tuaj</w:t>
                      </w:r>
                      <w:proofErr w:type="spellEnd"/>
                      <w:r w:rsidRPr="00AB77D7">
                        <w:rPr>
                          <w:color w:val="FFFFFF"/>
                          <w:w w:val="85"/>
                        </w:rPr>
                        <w:t xml:space="preserve"> </w:t>
                      </w:r>
                      <w:proofErr w:type="spellStart"/>
                      <w:r w:rsidRPr="00AB77D7">
                        <w:rPr>
                          <w:color w:val="FFFFFF"/>
                          <w:w w:val="85"/>
                        </w:rPr>
                        <w:t>saib</w:t>
                      </w:r>
                      <w:proofErr w:type="spellEnd"/>
                      <w:r w:rsidRPr="00AB77D7">
                        <w:rPr>
                          <w:color w:val="FFFFFF"/>
                          <w:w w:val="85"/>
                        </w:rPr>
                        <w:t xml:space="preserve"> </w:t>
                      </w:r>
                      <w:proofErr w:type="spellStart"/>
                      <w:r w:rsidRPr="00AB77D7">
                        <w:rPr>
                          <w:color w:val="FFFFFF"/>
                          <w:w w:val="85"/>
                        </w:rPr>
                        <w:t>hnub</w:t>
                      </w:r>
                      <w:proofErr w:type="spellEnd"/>
                      <w:r w:rsidRPr="00AB77D7">
                        <w:rPr>
                          <w:color w:val="FFFFFF"/>
                          <w:w w:val="85"/>
                        </w:rPr>
                        <w:t xml:space="preserve"> no</w:t>
                      </w:r>
                      <w:r w:rsidR="004836C2" w:rsidRPr="00AB77D7">
                        <w:rPr>
                          <w:color w:val="FFFFFF"/>
                          <w:w w:val="85"/>
                        </w:rPr>
                        <w:t>!</w:t>
                      </w:r>
                    </w:p>
                  </w:txbxContent>
                </v:textbox>
              </v:shape>
              <v:shape id="docshape15" o:spid="_x0000_s1027" type="#_x0000_t202" style="position:absolute;left:341;top:11609;width:7144;height:470" filled="f" stroked="f">
                <v:textbox style="mso-next-textbox:#docshape15" inset="0,0,0,0">
                  <w:txbxContent>
                    <w:p w14:paraId="12C25D52" w14:textId="295E8413" w:rsidR="00BA4236" w:rsidRPr="006648D8" w:rsidRDefault="009E27BE">
                      <w:pPr>
                        <w:spacing w:line="244" w:lineRule="auto"/>
                        <w:rPr>
                          <w:color w:val="FFFFFF" w:themeColor="background1"/>
                          <w:sz w:val="14"/>
                          <w:szCs w:val="14"/>
                        </w:rPr>
                      </w:pPr>
                      <w:ins w:id="113" w:author="Kaxiong" w:date="2021-05-20T14:56:00Z">
                        <w:r>
                          <w:rPr>
                            <w:noProof/>
                            <w:sz w:val="15"/>
                            <w:szCs w:val="15"/>
                          </w:rPr>
                          <w:t xml:space="preserve">Pab Pawg Hluav Taws Xob Hauv Tsev yog muab los ntawm </w:t>
                        </w:r>
                        <w:proofErr w:type="spellStart"/>
                        <w:r>
                          <w:rPr>
                            <w:sz w:val="15"/>
                            <w:szCs w:val="15"/>
                          </w:rPr>
                          <w:t>Hluav</w:t>
                        </w:r>
                        <w:proofErr w:type="spellEnd"/>
                        <w:r>
                          <w:rPr>
                            <w:sz w:val="15"/>
                            <w:szCs w:val="15"/>
                          </w:rPr>
                          <w:t xml:space="preserve"> Taws </w:t>
                        </w:r>
                        <w:proofErr w:type="spellStart"/>
                        <w:r>
                          <w:rPr>
                            <w:sz w:val="15"/>
                            <w:szCs w:val="15"/>
                          </w:rPr>
                          <w:t>Xob</w:t>
                        </w:r>
                        <w:proofErr w:type="spellEnd"/>
                        <w:r>
                          <w:rPr>
                            <w:sz w:val="15"/>
                            <w:szCs w:val="15"/>
                          </w:rPr>
                          <w:t xml:space="preserve"> CenterPoint </w:t>
                        </w:r>
                        <w:proofErr w:type="spellStart"/>
                        <w:r>
                          <w:rPr>
                            <w:sz w:val="15"/>
                            <w:szCs w:val="15"/>
                          </w:rPr>
                          <w:t>thiab</w:t>
                        </w:r>
                        <w:proofErr w:type="spellEnd"/>
                        <w:r>
                          <w:rPr>
                            <w:sz w:val="15"/>
                            <w:szCs w:val="15"/>
                          </w:rPr>
                          <w:t xml:space="preserve"> </w:t>
                        </w:r>
                        <w:proofErr w:type="spellStart"/>
                        <w:r>
                          <w:rPr>
                            <w:sz w:val="15"/>
                            <w:szCs w:val="15"/>
                          </w:rPr>
                          <w:t>Hluav</w:t>
                        </w:r>
                        <w:proofErr w:type="spellEnd"/>
                        <w:r>
                          <w:rPr>
                            <w:sz w:val="15"/>
                            <w:szCs w:val="15"/>
                          </w:rPr>
                          <w:t xml:space="preserve"> Taws </w:t>
                        </w:r>
                        <w:proofErr w:type="spellStart"/>
                        <w:r>
                          <w:rPr>
                            <w:sz w:val="15"/>
                            <w:szCs w:val="15"/>
                          </w:rPr>
                          <w:t>Xob</w:t>
                        </w:r>
                        <w:proofErr w:type="spellEnd"/>
                        <w:r>
                          <w:rPr>
                            <w:sz w:val="15"/>
                            <w:szCs w:val="15"/>
                          </w:rPr>
                          <w:t xml:space="preserve"> Xcel, </w:t>
                        </w:r>
                        <w:proofErr w:type="spellStart"/>
                        <w:r>
                          <w:rPr>
                            <w:sz w:val="15"/>
                            <w:szCs w:val="15"/>
                          </w:rPr>
                          <w:t>thiab</w:t>
                        </w:r>
                        <w:proofErr w:type="spellEnd"/>
                        <w:r>
                          <w:rPr>
                            <w:sz w:val="15"/>
                            <w:szCs w:val="15"/>
                          </w:rPr>
                          <w:t xml:space="preserve"> </w:t>
                        </w:r>
                        <w:proofErr w:type="spellStart"/>
                        <w:r>
                          <w:rPr>
                            <w:sz w:val="15"/>
                            <w:szCs w:val="15"/>
                          </w:rPr>
                          <w:t>raug</w:t>
                        </w:r>
                        <w:proofErr w:type="spellEnd"/>
                        <w:r>
                          <w:rPr>
                            <w:sz w:val="15"/>
                            <w:szCs w:val="15"/>
                          </w:rPr>
                          <w:t xml:space="preserve"> </w:t>
                        </w:r>
                        <w:proofErr w:type="spellStart"/>
                        <w:r>
                          <w:rPr>
                            <w:sz w:val="15"/>
                            <w:szCs w:val="15"/>
                          </w:rPr>
                          <w:t>xa</w:t>
                        </w:r>
                        <w:proofErr w:type="spellEnd"/>
                        <w:r>
                          <w:rPr>
                            <w:sz w:val="15"/>
                            <w:szCs w:val="15"/>
                          </w:rPr>
                          <w:t xml:space="preserve"> los </w:t>
                        </w:r>
                        <w:proofErr w:type="spellStart"/>
                        <w:r>
                          <w:rPr>
                            <w:sz w:val="15"/>
                            <w:szCs w:val="15"/>
                          </w:rPr>
                          <w:t>ntawm</w:t>
                        </w:r>
                        <w:proofErr w:type="spellEnd"/>
                        <w:r>
                          <w:rPr>
                            <w:sz w:val="15"/>
                            <w:szCs w:val="15"/>
                          </w:rPr>
                          <w:t xml:space="preserve"> </w:t>
                        </w:r>
                        <w:proofErr w:type="spellStart"/>
                        <w:r>
                          <w:rPr>
                            <w:sz w:val="15"/>
                            <w:szCs w:val="15"/>
                          </w:rPr>
                          <w:t>Hluav</w:t>
                        </w:r>
                        <w:proofErr w:type="spellEnd"/>
                        <w:r>
                          <w:rPr>
                            <w:sz w:val="15"/>
                            <w:szCs w:val="15"/>
                          </w:rPr>
                          <w:t xml:space="preserve"> Taws </w:t>
                        </w:r>
                        <w:proofErr w:type="spellStart"/>
                        <w:r>
                          <w:rPr>
                            <w:sz w:val="15"/>
                            <w:szCs w:val="15"/>
                          </w:rPr>
                          <w:t>Xob</w:t>
                        </w:r>
                        <w:proofErr w:type="spellEnd"/>
                        <w:r>
                          <w:rPr>
                            <w:sz w:val="15"/>
                            <w:szCs w:val="15"/>
                          </w:rPr>
                          <w:t xml:space="preserve"> </w:t>
                        </w:r>
                        <w:proofErr w:type="spellStart"/>
                        <w:r>
                          <w:rPr>
                            <w:sz w:val="15"/>
                            <w:szCs w:val="15"/>
                          </w:rPr>
                          <w:t>Centerfor</w:t>
                        </w:r>
                        <w:proofErr w:type="spellEnd"/>
                        <w:r>
                          <w:rPr>
                            <w:sz w:val="15"/>
                            <w:szCs w:val="15"/>
                          </w:rPr>
                          <w:t xml:space="preserve"> </w:t>
                        </w:r>
                        <w:proofErr w:type="spellStart"/>
                        <w:r>
                          <w:rPr>
                            <w:sz w:val="15"/>
                            <w:szCs w:val="15"/>
                          </w:rPr>
                          <w:t>thiab</w:t>
                        </w:r>
                        <w:proofErr w:type="spellEnd"/>
                        <w:r>
                          <w:rPr>
                            <w:sz w:val="15"/>
                            <w:szCs w:val="15"/>
                          </w:rPr>
                          <w:t xml:space="preserve"> Yam </w:t>
                        </w:r>
                        <w:proofErr w:type="spellStart"/>
                        <w:r>
                          <w:rPr>
                            <w:sz w:val="15"/>
                            <w:szCs w:val="15"/>
                          </w:rPr>
                          <w:t>Tsav</w:t>
                        </w:r>
                        <w:proofErr w:type="spellEnd"/>
                        <w:r>
                          <w:rPr>
                            <w:sz w:val="15"/>
                            <w:szCs w:val="15"/>
                          </w:rPr>
                          <w:t xml:space="preserve"> (</w:t>
                        </w:r>
                        <w:proofErr w:type="spellStart"/>
                        <w:r>
                          <w:rPr>
                            <w:sz w:val="15"/>
                            <w:szCs w:val="15"/>
                          </w:rPr>
                          <w:t>Centerfor</w:t>
                        </w:r>
                        <w:proofErr w:type="spellEnd"/>
                        <w:r>
                          <w:rPr>
                            <w:sz w:val="15"/>
                            <w:szCs w:val="15"/>
                          </w:rPr>
                          <w:t xml:space="preserve"> Energy and Environment (CEE)), </w:t>
                        </w:r>
                        <w:proofErr w:type="spellStart"/>
                        <w:r>
                          <w:rPr>
                            <w:sz w:val="15"/>
                            <w:szCs w:val="15"/>
                          </w:rPr>
                          <w:t>uas</w:t>
                        </w:r>
                        <w:proofErr w:type="spellEnd"/>
                        <w:r>
                          <w:rPr>
                            <w:sz w:val="15"/>
                            <w:szCs w:val="15"/>
                          </w:rPr>
                          <w:t xml:space="preserve"> </w:t>
                        </w:r>
                        <w:proofErr w:type="spellStart"/>
                        <w:r>
                          <w:rPr>
                            <w:sz w:val="15"/>
                            <w:szCs w:val="15"/>
                          </w:rPr>
                          <w:t>tsis</w:t>
                        </w:r>
                        <w:proofErr w:type="spellEnd"/>
                        <w:r>
                          <w:rPr>
                            <w:sz w:val="15"/>
                            <w:szCs w:val="15"/>
                          </w:rPr>
                          <w:t xml:space="preserve"> </w:t>
                        </w:r>
                        <w:proofErr w:type="spellStart"/>
                        <w:r>
                          <w:rPr>
                            <w:sz w:val="15"/>
                            <w:szCs w:val="15"/>
                          </w:rPr>
                          <w:t>vam</w:t>
                        </w:r>
                        <w:proofErr w:type="spellEnd"/>
                        <w:r>
                          <w:rPr>
                            <w:sz w:val="15"/>
                            <w:szCs w:val="15"/>
                          </w:rPr>
                          <w:t xml:space="preserve"> </w:t>
                        </w:r>
                        <w:proofErr w:type="spellStart"/>
                        <w:r>
                          <w:rPr>
                            <w:sz w:val="15"/>
                            <w:szCs w:val="15"/>
                          </w:rPr>
                          <w:t>nyiaj</w:t>
                        </w:r>
                        <w:proofErr w:type="spellEnd"/>
                        <w:r>
                          <w:rPr>
                            <w:sz w:val="15"/>
                            <w:szCs w:val="15"/>
                          </w:rPr>
                          <w:t xml:space="preserve"> </w:t>
                        </w:r>
                        <w:proofErr w:type="spellStart"/>
                        <w:r>
                          <w:rPr>
                            <w:sz w:val="15"/>
                            <w:szCs w:val="15"/>
                          </w:rPr>
                          <w:t>ntawm</w:t>
                        </w:r>
                        <w:proofErr w:type="spellEnd"/>
                        <w:r>
                          <w:rPr>
                            <w:sz w:val="15"/>
                            <w:szCs w:val="15"/>
                          </w:rPr>
                          <w:t xml:space="preserve"> </w:t>
                        </w:r>
                        <w:proofErr w:type="spellStart"/>
                        <w:r>
                          <w:rPr>
                            <w:sz w:val="15"/>
                            <w:szCs w:val="15"/>
                          </w:rPr>
                          <w:t>zej</w:t>
                        </w:r>
                        <w:proofErr w:type="spellEnd"/>
                        <w:r>
                          <w:rPr>
                            <w:sz w:val="15"/>
                            <w:szCs w:val="15"/>
                          </w:rPr>
                          <w:t xml:space="preserve"> </w:t>
                        </w:r>
                        <w:proofErr w:type="spellStart"/>
                        <w:r>
                          <w:rPr>
                            <w:sz w:val="15"/>
                            <w:szCs w:val="15"/>
                          </w:rPr>
                          <w:t>zog</w:t>
                        </w:r>
                      </w:ins>
                      <w:proofErr w:type="spellEnd"/>
                      <w:del w:id="114" w:author="Kaxiong" w:date="2021-05-20T14:56:00Z">
                        <w:r w:rsidR="00C40AA0" w:rsidRPr="006648D8" w:rsidDel="009E27BE">
                          <w:rPr>
                            <w:color w:val="FFFFFF" w:themeColor="background1"/>
                            <w:w w:val="85"/>
                            <w:sz w:val="14"/>
                            <w:szCs w:val="14"/>
                          </w:rPr>
                          <w:delText>Lub</w:delText>
                        </w:r>
                        <w:bookmarkStart w:id="115" w:name="_Hlk72330132"/>
                        <w:r w:rsidR="006648D8" w:rsidRPr="006648D8" w:rsidDel="009E27BE">
                          <w:rPr>
                            <w:noProof/>
                            <w:color w:val="FFFFFF" w:themeColor="background1"/>
                            <w:sz w:val="14"/>
                            <w:szCs w:val="14"/>
                          </w:rPr>
                          <w:delText xml:space="preserve"> Tsev Hluav Taws Xob yog muab los ntawm CenterPoint Zog thiab Xcel Zog thiab xa los ntawm Lub Chaw rau Lub Zog thiab ib puag ncig (CEE), uas tsis yog hauv ib cheeb tsam</w:delText>
                        </w:r>
                      </w:del>
                      <w:bookmarkEnd w:id="115"/>
                      <w:r w:rsidR="004836C2" w:rsidRPr="006648D8">
                        <w:rPr>
                          <w:color w:val="FFFFFF" w:themeColor="background1"/>
                          <w:w w:val="85"/>
                          <w:sz w:val="14"/>
                          <w:szCs w:val="14"/>
                        </w:rPr>
                        <w:t>.</w:t>
                      </w:r>
                    </w:p>
                  </w:txbxContent>
                </v:textbox>
              </v:shape>
              <w10:wrap anchorx="page" anchory="page"/>
            </v:group>
          </w:pict>
        </w:r>
      </w:del>
    </w:p>
    <w:sectPr w:rsidR="00BA4236">
      <w:pgSz w:w="7920" w:h="12240"/>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yriad Pro">
    <w:altName w:val="Myriad Pro"/>
    <w:panose1 w:val="020B0503030403020204"/>
    <w:charset w:val="00"/>
    <w:family w:val="swiss"/>
    <w:notTrueType/>
    <w:pitch w:val="variable"/>
    <w:sig w:usb0="20000287" w:usb1="00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921C0D"/>
    <w:multiLevelType w:val="hybridMultilevel"/>
    <w:tmpl w:val="B28AE08E"/>
    <w:lvl w:ilvl="0" w:tplc="2F10DC86">
      <w:numFmt w:val="bullet"/>
      <w:lvlText w:val="•"/>
      <w:lvlJc w:val="left"/>
      <w:pPr>
        <w:ind w:left="2045" w:hanging="241"/>
      </w:pPr>
      <w:rPr>
        <w:rFonts w:ascii="Myriad Pro" w:eastAsia="Myriad Pro" w:hAnsi="Myriad Pro" w:cs="Myriad Pro" w:hint="default"/>
        <w:b w:val="0"/>
        <w:bCs w:val="0"/>
        <w:i w:val="0"/>
        <w:iCs w:val="0"/>
        <w:color w:val="414042"/>
        <w:w w:val="114"/>
        <w:sz w:val="38"/>
        <w:szCs w:val="38"/>
      </w:rPr>
    </w:lvl>
    <w:lvl w:ilvl="1" w:tplc="9FDE9510">
      <w:numFmt w:val="bullet"/>
      <w:lvlText w:val="•"/>
      <w:lvlJc w:val="left"/>
      <w:pPr>
        <w:ind w:left="2628" w:hanging="241"/>
      </w:pPr>
      <w:rPr>
        <w:rFonts w:hint="default"/>
      </w:rPr>
    </w:lvl>
    <w:lvl w:ilvl="2" w:tplc="15F4ABB8">
      <w:numFmt w:val="bullet"/>
      <w:lvlText w:val="•"/>
      <w:lvlJc w:val="left"/>
      <w:pPr>
        <w:ind w:left="3216" w:hanging="241"/>
      </w:pPr>
      <w:rPr>
        <w:rFonts w:hint="default"/>
      </w:rPr>
    </w:lvl>
    <w:lvl w:ilvl="3" w:tplc="5E16E6FE">
      <w:numFmt w:val="bullet"/>
      <w:lvlText w:val="•"/>
      <w:lvlJc w:val="left"/>
      <w:pPr>
        <w:ind w:left="3804" w:hanging="241"/>
      </w:pPr>
      <w:rPr>
        <w:rFonts w:hint="default"/>
      </w:rPr>
    </w:lvl>
    <w:lvl w:ilvl="4" w:tplc="2698E06A">
      <w:numFmt w:val="bullet"/>
      <w:lvlText w:val="•"/>
      <w:lvlJc w:val="left"/>
      <w:pPr>
        <w:ind w:left="4392" w:hanging="241"/>
      </w:pPr>
      <w:rPr>
        <w:rFonts w:hint="default"/>
      </w:rPr>
    </w:lvl>
    <w:lvl w:ilvl="5" w:tplc="BCD23EBE">
      <w:numFmt w:val="bullet"/>
      <w:lvlText w:val="•"/>
      <w:lvlJc w:val="left"/>
      <w:pPr>
        <w:ind w:left="4980" w:hanging="241"/>
      </w:pPr>
      <w:rPr>
        <w:rFonts w:hint="default"/>
      </w:rPr>
    </w:lvl>
    <w:lvl w:ilvl="6" w:tplc="84948550">
      <w:numFmt w:val="bullet"/>
      <w:lvlText w:val="•"/>
      <w:lvlJc w:val="left"/>
      <w:pPr>
        <w:ind w:left="5568" w:hanging="241"/>
      </w:pPr>
      <w:rPr>
        <w:rFonts w:hint="default"/>
      </w:rPr>
    </w:lvl>
    <w:lvl w:ilvl="7" w:tplc="EB3280FE">
      <w:numFmt w:val="bullet"/>
      <w:lvlText w:val="•"/>
      <w:lvlJc w:val="left"/>
      <w:pPr>
        <w:ind w:left="6156" w:hanging="241"/>
      </w:pPr>
      <w:rPr>
        <w:rFonts w:hint="default"/>
      </w:rPr>
    </w:lvl>
    <w:lvl w:ilvl="8" w:tplc="F3E2A6C6">
      <w:numFmt w:val="bullet"/>
      <w:lvlText w:val="•"/>
      <w:lvlJc w:val="left"/>
      <w:pPr>
        <w:ind w:left="6744" w:hanging="241"/>
      </w:pPr>
      <w:rPr>
        <w:rFonts w:hint="default"/>
      </w:rPr>
    </w:lvl>
  </w:abstractNum>
  <w:abstractNum w:abstractNumId="1" w15:restartNumberingAfterBreak="0">
    <w:nsid w:val="512B3798"/>
    <w:multiLevelType w:val="hybridMultilevel"/>
    <w:tmpl w:val="F718F50C"/>
    <w:lvl w:ilvl="0" w:tplc="8A8ED28E">
      <w:numFmt w:val="bullet"/>
      <w:lvlText w:val="•"/>
      <w:lvlJc w:val="left"/>
      <w:pPr>
        <w:ind w:left="2493" w:hanging="241"/>
      </w:pPr>
      <w:rPr>
        <w:rFonts w:ascii="Myriad Pro" w:eastAsia="Myriad Pro" w:hAnsi="Myriad Pro" w:cs="Myriad Pro" w:hint="default"/>
        <w:b w:val="0"/>
        <w:bCs w:val="0"/>
        <w:i w:val="0"/>
        <w:iCs w:val="0"/>
        <w:color w:val="414042"/>
        <w:w w:val="114"/>
        <w:sz w:val="38"/>
        <w:szCs w:val="38"/>
      </w:rPr>
    </w:lvl>
    <w:lvl w:ilvl="1" w:tplc="18D63FA8">
      <w:numFmt w:val="bullet"/>
      <w:lvlText w:val="•"/>
      <w:lvlJc w:val="left"/>
      <w:pPr>
        <w:ind w:left="3042" w:hanging="241"/>
      </w:pPr>
      <w:rPr>
        <w:rFonts w:hint="default"/>
      </w:rPr>
    </w:lvl>
    <w:lvl w:ilvl="2" w:tplc="8A543396">
      <w:numFmt w:val="bullet"/>
      <w:lvlText w:val="•"/>
      <w:lvlJc w:val="left"/>
      <w:pPr>
        <w:ind w:left="3584" w:hanging="241"/>
      </w:pPr>
      <w:rPr>
        <w:rFonts w:hint="default"/>
      </w:rPr>
    </w:lvl>
    <w:lvl w:ilvl="3" w:tplc="48B8221E">
      <w:numFmt w:val="bullet"/>
      <w:lvlText w:val="•"/>
      <w:lvlJc w:val="left"/>
      <w:pPr>
        <w:ind w:left="4126" w:hanging="241"/>
      </w:pPr>
      <w:rPr>
        <w:rFonts w:hint="default"/>
      </w:rPr>
    </w:lvl>
    <w:lvl w:ilvl="4" w:tplc="222C761A">
      <w:numFmt w:val="bullet"/>
      <w:lvlText w:val="•"/>
      <w:lvlJc w:val="left"/>
      <w:pPr>
        <w:ind w:left="4668" w:hanging="241"/>
      </w:pPr>
      <w:rPr>
        <w:rFonts w:hint="default"/>
      </w:rPr>
    </w:lvl>
    <w:lvl w:ilvl="5" w:tplc="5106CAEC">
      <w:numFmt w:val="bullet"/>
      <w:lvlText w:val="•"/>
      <w:lvlJc w:val="left"/>
      <w:pPr>
        <w:ind w:left="5210" w:hanging="241"/>
      </w:pPr>
      <w:rPr>
        <w:rFonts w:hint="default"/>
      </w:rPr>
    </w:lvl>
    <w:lvl w:ilvl="6" w:tplc="7F46466A">
      <w:numFmt w:val="bullet"/>
      <w:lvlText w:val="•"/>
      <w:lvlJc w:val="left"/>
      <w:pPr>
        <w:ind w:left="5752" w:hanging="241"/>
      </w:pPr>
      <w:rPr>
        <w:rFonts w:hint="default"/>
      </w:rPr>
    </w:lvl>
    <w:lvl w:ilvl="7" w:tplc="C1042B76">
      <w:numFmt w:val="bullet"/>
      <w:lvlText w:val="•"/>
      <w:lvlJc w:val="left"/>
      <w:pPr>
        <w:ind w:left="6294" w:hanging="241"/>
      </w:pPr>
      <w:rPr>
        <w:rFonts w:hint="default"/>
      </w:rPr>
    </w:lvl>
    <w:lvl w:ilvl="8" w:tplc="BFF0CD9E">
      <w:numFmt w:val="bullet"/>
      <w:lvlText w:val="•"/>
      <w:lvlJc w:val="left"/>
      <w:pPr>
        <w:ind w:left="6836" w:hanging="241"/>
      </w:pPr>
      <w:rPr>
        <w:rFonts w:hint="default"/>
      </w:rPr>
    </w:lvl>
  </w:abstractNum>
  <w:abstractNum w:abstractNumId="2" w15:restartNumberingAfterBreak="0">
    <w:nsid w:val="7945185E"/>
    <w:multiLevelType w:val="hybridMultilevel"/>
    <w:tmpl w:val="F2506D6C"/>
    <w:lvl w:ilvl="0" w:tplc="53FC79C6">
      <w:numFmt w:val="bullet"/>
      <w:lvlText w:val="•"/>
      <w:lvlJc w:val="left"/>
      <w:pPr>
        <w:ind w:left="1251" w:hanging="159"/>
      </w:pPr>
      <w:rPr>
        <w:rFonts w:ascii="Lucida Sans" w:eastAsia="Lucida Sans" w:hAnsi="Lucida Sans" w:cs="Lucida Sans" w:hint="default"/>
        <w:b w:val="0"/>
        <w:bCs w:val="0"/>
        <w:i w:val="0"/>
        <w:iCs w:val="0"/>
        <w:color w:val="58595B"/>
        <w:w w:val="67"/>
        <w:sz w:val="23"/>
        <w:szCs w:val="23"/>
      </w:rPr>
    </w:lvl>
    <w:lvl w:ilvl="1" w:tplc="256048F2">
      <w:numFmt w:val="bullet"/>
      <w:lvlText w:val="•"/>
      <w:lvlJc w:val="left"/>
      <w:pPr>
        <w:ind w:left="1926" w:hanging="159"/>
      </w:pPr>
      <w:rPr>
        <w:rFonts w:hint="default"/>
      </w:rPr>
    </w:lvl>
    <w:lvl w:ilvl="2" w:tplc="FB66441E">
      <w:numFmt w:val="bullet"/>
      <w:lvlText w:val="•"/>
      <w:lvlJc w:val="left"/>
      <w:pPr>
        <w:ind w:left="2592" w:hanging="159"/>
      </w:pPr>
      <w:rPr>
        <w:rFonts w:hint="default"/>
      </w:rPr>
    </w:lvl>
    <w:lvl w:ilvl="3" w:tplc="BF7439A6">
      <w:numFmt w:val="bullet"/>
      <w:lvlText w:val="•"/>
      <w:lvlJc w:val="left"/>
      <w:pPr>
        <w:ind w:left="3258" w:hanging="159"/>
      </w:pPr>
      <w:rPr>
        <w:rFonts w:hint="default"/>
      </w:rPr>
    </w:lvl>
    <w:lvl w:ilvl="4" w:tplc="0C36F8AE">
      <w:numFmt w:val="bullet"/>
      <w:lvlText w:val="•"/>
      <w:lvlJc w:val="left"/>
      <w:pPr>
        <w:ind w:left="3924" w:hanging="159"/>
      </w:pPr>
      <w:rPr>
        <w:rFonts w:hint="default"/>
      </w:rPr>
    </w:lvl>
    <w:lvl w:ilvl="5" w:tplc="F7505F9C">
      <w:numFmt w:val="bullet"/>
      <w:lvlText w:val="•"/>
      <w:lvlJc w:val="left"/>
      <w:pPr>
        <w:ind w:left="4590" w:hanging="159"/>
      </w:pPr>
      <w:rPr>
        <w:rFonts w:hint="default"/>
      </w:rPr>
    </w:lvl>
    <w:lvl w:ilvl="6" w:tplc="62BA12F0">
      <w:numFmt w:val="bullet"/>
      <w:lvlText w:val="•"/>
      <w:lvlJc w:val="left"/>
      <w:pPr>
        <w:ind w:left="5256" w:hanging="159"/>
      </w:pPr>
      <w:rPr>
        <w:rFonts w:hint="default"/>
      </w:rPr>
    </w:lvl>
    <w:lvl w:ilvl="7" w:tplc="06BA8CE2">
      <w:numFmt w:val="bullet"/>
      <w:lvlText w:val="•"/>
      <w:lvlJc w:val="left"/>
      <w:pPr>
        <w:ind w:left="5922" w:hanging="159"/>
      </w:pPr>
      <w:rPr>
        <w:rFonts w:hint="default"/>
      </w:rPr>
    </w:lvl>
    <w:lvl w:ilvl="8" w:tplc="2D3CA4E4">
      <w:numFmt w:val="bullet"/>
      <w:lvlText w:val="•"/>
      <w:lvlJc w:val="left"/>
      <w:pPr>
        <w:ind w:left="6588" w:hanging="159"/>
      </w:pPr>
      <w:rPr>
        <w:rFonts w:hint="default"/>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xiong">
    <w15:presenceInfo w15:providerId="None" w15:userId="Kaxio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trackRevisions/>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A4236"/>
    <w:rsid w:val="00044720"/>
    <w:rsid w:val="000D43D9"/>
    <w:rsid w:val="00191541"/>
    <w:rsid w:val="00205401"/>
    <w:rsid w:val="002B7795"/>
    <w:rsid w:val="00373488"/>
    <w:rsid w:val="004219E3"/>
    <w:rsid w:val="0042790E"/>
    <w:rsid w:val="004726F2"/>
    <w:rsid w:val="00474AB2"/>
    <w:rsid w:val="004836C2"/>
    <w:rsid w:val="00490288"/>
    <w:rsid w:val="00492665"/>
    <w:rsid w:val="004A3CF6"/>
    <w:rsid w:val="004A474D"/>
    <w:rsid w:val="004C543D"/>
    <w:rsid w:val="004C7A59"/>
    <w:rsid w:val="004E6C3E"/>
    <w:rsid w:val="00543DD0"/>
    <w:rsid w:val="0059031E"/>
    <w:rsid w:val="00653A6E"/>
    <w:rsid w:val="006648D8"/>
    <w:rsid w:val="006E4CF9"/>
    <w:rsid w:val="0075565D"/>
    <w:rsid w:val="008C5EA1"/>
    <w:rsid w:val="009B4AF0"/>
    <w:rsid w:val="009E27BE"/>
    <w:rsid w:val="00A0771E"/>
    <w:rsid w:val="00A328F6"/>
    <w:rsid w:val="00A872CC"/>
    <w:rsid w:val="00AB77D7"/>
    <w:rsid w:val="00BA4236"/>
    <w:rsid w:val="00BD1F6E"/>
    <w:rsid w:val="00BE425B"/>
    <w:rsid w:val="00BF1980"/>
    <w:rsid w:val="00C40AA0"/>
    <w:rsid w:val="00C437BC"/>
    <w:rsid w:val="00C76AE9"/>
    <w:rsid w:val="00CC78EC"/>
    <w:rsid w:val="00D43C43"/>
    <w:rsid w:val="00E17C0F"/>
    <w:rsid w:val="00E64A7E"/>
    <w:rsid w:val="00E75CCC"/>
    <w:rsid w:val="00E76229"/>
    <w:rsid w:val="00E87B94"/>
    <w:rsid w:val="00EA74C7"/>
    <w:rsid w:val="00ED5D27"/>
    <w:rsid w:val="00F9067B"/>
    <w:rsid w:val="00FB62EC"/>
    <w:rsid w:val="00FD5EE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01062AC9"/>
  <w15:docId w15:val="{69027E77-EABB-474F-9265-717E56113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w:eastAsia="Lucida Sans" w:hAnsi="Lucida Sans" w:cs="Lucida San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269" w:line="662" w:lineRule="exact"/>
      <w:ind w:left="738" w:right="738"/>
      <w:jc w:val="center"/>
    </w:pPr>
    <w:rPr>
      <w:rFonts w:ascii="Myriad Pro" w:eastAsia="Myriad Pro" w:hAnsi="Myriad Pro" w:cs="Myriad Pro"/>
      <w:sz w:val="58"/>
      <w:szCs w:val="58"/>
    </w:rPr>
  </w:style>
  <w:style w:type="paragraph" w:styleId="ListParagraph">
    <w:name w:val="List Paragraph"/>
    <w:basedOn w:val="Normal"/>
    <w:uiPriority w:val="1"/>
    <w:qFormat/>
    <w:pPr>
      <w:spacing w:before="49"/>
      <w:ind w:left="1224" w:hanging="1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152</TotalTime>
  <Pages>3</Pages>
  <Words>352</Words>
  <Characters>2012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HES Market Bucks Half Sheet Flyer 6.27.18</vt:lpstr>
    </vt:vector>
  </TitlesOfParts>
  <Company/>
  <LinksUpToDate>false</LinksUpToDate>
  <CharactersWithSpaces>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HES Market Bucks Half Sheet Flyer 6.27.18</dc:title>
  <cp:lastModifiedBy>Kaxiong</cp:lastModifiedBy>
  <cp:revision>41</cp:revision>
  <dcterms:created xsi:type="dcterms:W3CDTF">2021-05-13T22:14:00Z</dcterms:created>
  <dcterms:modified xsi:type="dcterms:W3CDTF">2021-05-20T08:29:00Z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2018-06-28T00:00:00Z</vt:filetime>
  </property>
  <property fmtid="{D5CDD505-2E9C-101B-9397-08002B2CF9AE}" pid="3" name="Creator">
    <vt:lpwstr>Adobe Illustrator CC 22.0 (Windows)</vt:lpwstr>
  </property>
  <property fmtid="{D5CDD505-2E9C-101B-9397-08002B2CF9AE}" pid="4" name="LastSaved">
    <vt:filetime>2021-05-13T00:00:00Z</vt:filetime>
  </property>
</Properties>
</file>